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7E0E8060" w14:textId="3AAE28C9" w:rsidR="00E83565" w:rsidRPr="005C7301" w:rsidRDefault="005C7301" w:rsidP="00E83565">
      <w:pPr>
        <w:rPr>
          <w:rFonts w:ascii="Times New Roman" w:hAnsi="Times New Roman" w:cs="Times New Roman"/>
          <w:sz w:val="24"/>
          <w:szCs w:val="24"/>
        </w:rPr>
      </w:pPr>
      <w:r w:rsidRPr="005C7301">
        <w:rPr>
          <w:rFonts w:ascii="Times New Roman" w:hAnsi="Times New Roman" w:cs="Times New Roman"/>
          <w:sz w:val="24"/>
          <w:szCs w:val="24"/>
          <w:vertAlign w:val="superscript"/>
        </w:rPr>
        <w:t>†</w:t>
      </w:r>
      <w:r w:rsidRPr="005C7301">
        <w:rPr>
          <w:rFonts w:ascii="Times New Roman" w:hAnsi="Times New Roman" w:cs="Times New Roman"/>
          <w:sz w:val="24"/>
          <w:szCs w:val="24"/>
        </w:rPr>
        <w:t>These authors have contributed equally to this work and share first authorship</w:t>
      </w:r>
    </w:p>
    <w:p w14:paraId="2F782BF7" w14:textId="1BBE3C91"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78D83F97" w:rsidR="00A024EE" w:rsidRDefault="00A36C67" w:rsidP="00B01F76">
      <w:pPr>
        <w:pStyle w:val="Heading1"/>
        <w:rPr>
          <w:rFonts w:cs="Times New Roman"/>
        </w:rPr>
      </w:pPr>
      <w:r w:rsidRPr="00B01F76">
        <w:rPr>
          <w:rFonts w:cs="Times New Roman"/>
        </w:rPr>
        <w:lastRenderedPageBreak/>
        <w:t>Supplemental Methods</w:t>
      </w:r>
    </w:p>
    <w:p w14:paraId="1B0C8137" w14:textId="77777777" w:rsidR="00B013D1" w:rsidRPr="00B013D1" w:rsidRDefault="00B013D1" w:rsidP="00B013D1"/>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23139099"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 xml:space="preserve">The primary </w:t>
      </w:r>
      <w:r w:rsidR="00F61E3C" w:rsidRPr="00B013D1">
        <w:rPr>
          <w:rFonts w:ascii="Times New Roman" w:hAnsi="Times New Roman" w:cs="Times New Roman"/>
          <w:sz w:val="24"/>
          <w:szCs w:val="24"/>
        </w:rPr>
        <w:t>objective</w:t>
      </w:r>
      <w:r w:rsidRPr="00B013D1">
        <w:rPr>
          <w:rFonts w:ascii="Times New Roman" w:hAnsi="Times New Roman" w:cs="Times New Roman"/>
          <w:sz w:val="24"/>
          <w:szCs w:val="24"/>
        </w:rPr>
        <w:t xml:space="preserve"> of </w:t>
      </w:r>
      <w:r w:rsidR="00F61E3C" w:rsidRPr="00B013D1">
        <w:rPr>
          <w:rFonts w:ascii="Times New Roman" w:hAnsi="Times New Roman" w:cs="Times New Roman"/>
          <w:sz w:val="24"/>
          <w:szCs w:val="24"/>
        </w:rPr>
        <w:t xml:space="preserve">selecting </w:t>
      </w:r>
      <w:r w:rsidRPr="00B013D1">
        <w:rPr>
          <w:rFonts w:ascii="Times New Roman" w:hAnsi="Times New Roman" w:cs="Times New Roman"/>
          <w:sz w:val="24"/>
          <w:szCs w:val="24"/>
        </w:rPr>
        <w:t xml:space="preserve">SEM in our research and fundamental advantage of SEM is to allow researchers to derive the relationship between variables of interest when these variables are not directly measurable. In </w:t>
      </w:r>
      <w:r w:rsidR="00F61E3C" w:rsidRPr="00B013D1">
        <w:rPr>
          <w:rFonts w:ascii="Times New Roman" w:hAnsi="Times New Roman" w:cs="Times New Roman"/>
          <w:sz w:val="24"/>
          <w:szCs w:val="24"/>
        </w:rPr>
        <w:t xml:space="preserve">the </w:t>
      </w:r>
      <w:ins w:id="0" w:author="Li, Jianying (NIH/NIEHS) [C]" w:date="2021-10-20T17:18:00Z">
        <w:r w:rsidR="00E638DB">
          <w:rPr>
            <w:rFonts w:ascii="Times New Roman" w:hAnsi="Times New Roman" w:cs="Times New Roman"/>
            <w:sz w:val="24"/>
            <w:szCs w:val="24"/>
          </w:rPr>
          <w:t xml:space="preserve">proposed </w:t>
        </w:r>
      </w:ins>
      <w:r w:rsidR="00F61E3C" w:rsidRPr="00B013D1">
        <w:rPr>
          <w:rFonts w:ascii="Times New Roman" w:hAnsi="Times New Roman" w:cs="Times New Roman"/>
          <w:sz w:val="24"/>
          <w:szCs w:val="24"/>
        </w:rPr>
        <w:t xml:space="preserve">SEMIPs </w:t>
      </w:r>
      <w:ins w:id="1" w:author="Li, Jianying (NIH/NIEHS) [C]" w:date="2021-10-20T17:18:00Z">
        <w:r w:rsidR="00E638DB">
          <w:rPr>
            <w:rFonts w:ascii="Times New Roman" w:hAnsi="Times New Roman" w:cs="Times New Roman"/>
            <w:sz w:val="24"/>
            <w:szCs w:val="24"/>
          </w:rPr>
          <w:t>method</w:t>
        </w:r>
      </w:ins>
      <w:del w:id="2" w:author="Li, Jianying (NIH/NIEHS) [C]" w:date="2021-10-20T17:18:00Z">
        <w:r w:rsidR="00F61E3C" w:rsidRPr="00B013D1" w:rsidDel="00E638DB">
          <w:rPr>
            <w:rFonts w:ascii="Times New Roman" w:hAnsi="Times New Roman" w:cs="Times New Roman"/>
            <w:sz w:val="24"/>
            <w:szCs w:val="24"/>
          </w:rPr>
          <w:delText>project</w:delText>
        </w:r>
      </w:del>
      <w:r w:rsidRPr="00B013D1">
        <w:rPr>
          <w:rFonts w:ascii="Times New Roman" w:hAnsi="Times New Roman" w:cs="Times New Roman"/>
          <w:sz w:val="24"/>
          <w:szCs w:val="24"/>
        </w:rPr>
        <w:t xml:space="preserve">, we tested the relationship via a </w:t>
      </w:r>
      <w:ins w:id="3" w:author="Li, Jianying (NIH/NIEHS) [C]" w:date="2021-10-20T17:17:00Z">
        <w:r w:rsidR="00E638DB">
          <w:rPr>
            <w:rFonts w:ascii="Times New Roman" w:hAnsi="Times New Roman" w:cs="Times New Roman"/>
            <w:sz w:val="24"/>
            <w:szCs w:val="24"/>
          </w:rPr>
          <w:t>3</w:t>
        </w:r>
      </w:ins>
      <w:del w:id="4" w:author="Li, Jianying (NIH/NIEHS) [C]" w:date="2021-10-20T17:17:00Z">
        <w:r w:rsidRPr="00B013D1" w:rsidDel="00E638DB">
          <w:rPr>
            <w:rFonts w:ascii="Times New Roman" w:hAnsi="Times New Roman" w:cs="Times New Roman"/>
            <w:sz w:val="24"/>
            <w:szCs w:val="24"/>
          </w:rPr>
          <w:delText>three</w:delText>
        </w:r>
      </w:del>
      <w:r w:rsidRPr="00B013D1">
        <w:rPr>
          <w:rFonts w:ascii="Times New Roman" w:hAnsi="Times New Roman" w:cs="Times New Roman"/>
          <w:sz w:val="24"/>
          <w:szCs w:val="24"/>
        </w:rPr>
        <w:t xml:space="preserve">-node SEM model among three </w:t>
      </w:r>
      <w:r w:rsidR="005770BD" w:rsidRPr="00B013D1">
        <w:rPr>
          <w:rFonts w:ascii="Times New Roman" w:hAnsi="Times New Roman" w:cs="Times New Roman"/>
          <w:sz w:val="24"/>
          <w:szCs w:val="24"/>
        </w:rPr>
        <w:t>variables</w:t>
      </w:r>
      <w:r w:rsidRPr="00B013D1">
        <w:rPr>
          <w:rFonts w:ascii="Times New Roman" w:hAnsi="Times New Roman" w:cs="Times New Roman"/>
          <w:sz w:val="24"/>
          <w:szCs w:val="24"/>
        </w:rPr>
        <w:t xml:space="preserve"> in a complex genomic system. Each of these </w:t>
      </w:r>
      <w:ins w:id="5" w:author="Li, Jianying (NIH/NIEHS) [C]" w:date="2021-10-20T17:19:00Z">
        <w:r w:rsidR="00E638DB">
          <w:rPr>
            <w:rFonts w:ascii="Times New Roman" w:hAnsi="Times New Roman" w:cs="Times New Roman"/>
            <w:sz w:val="24"/>
            <w:szCs w:val="24"/>
          </w:rPr>
          <w:t>variable</w:t>
        </w:r>
      </w:ins>
      <w:del w:id="6" w:author="Li, Jianying (NIH/NIEHS) [C]" w:date="2021-10-20T17:19:00Z">
        <w:r w:rsidRPr="00B013D1" w:rsidDel="00E638DB">
          <w:rPr>
            <w:rFonts w:ascii="Times New Roman" w:hAnsi="Times New Roman" w:cs="Times New Roman"/>
            <w:sz w:val="24"/>
            <w:szCs w:val="24"/>
          </w:rPr>
          <w:delText>factor</w:delText>
        </w:r>
      </w:del>
      <w:r w:rsidRPr="00B013D1">
        <w:rPr>
          <w:rFonts w:ascii="Times New Roman" w:hAnsi="Times New Roman" w:cs="Times New Roman"/>
          <w:sz w:val="24"/>
          <w:szCs w:val="24"/>
        </w:rPr>
        <w:t xml:space="preserve">s can </w:t>
      </w:r>
      <w:r w:rsidR="00F61E3C" w:rsidRPr="00B013D1">
        <w:rPr>
          <w:rFonts w:ascii="Times New Roman" w:hAnsi="Times New Roman" w:cs="Times New Roman"/>
          <w:sz w:val="24"/>
          <w:szCs w:val="24"/>
        </w:rPr>
        <w:t xml:space="preserve">either </w:t>
      </w:r>
      <w:r w:rsidRPr="00B013D1">
        <w:rPr>
          <w:rFonts w:ascii="Times New Roman" w:hAnsi="Times New Roman" w:cs="Times New Roman"/>
          <w:sz w:val="24"/>
          <w:szCs w:val="24"/>
        </w:rPr>
        <w:t xml:space="preserve">be a regulator that regulates a group of downstream genes or a readout of impact from some upstream regulator. </w:t>
      </w:r>
      <w:proofErr w:type="gramStart"/>
      <w:r w:rsidR="00F61E3C" w:rsidRPr="00B013D1">
        <w:rPr>
          <w:rFonts w:ascii="Times New Roman" w:hAnsi="Times New Roman" w:cs="Times New Roman"/>
          <w:sz w:val="24"/>
          <w:szCs w:val="24"/>
        </w:rPr>
        <w:t>T</w:t>
      </w:r>
      <w:r w:rsidRPr="00B013D1">
        <w:rPr>
          <w:rFonts w:ascii="Times New Roman" w:hAnsi="Times New Roman" w:cs="Times New Roman"/>
          <w:sz w:val="24"/>
          <w:szCs w:val="24"/>
        </w:rPr>
        <w:t xml:space="preserve">he </w:t>
      </w:r>
      <w:ins w:id="7" w:author="Li, Jianying (NIH/NIEHS) [C]" w:date="2021-10-20T17:20:00Z">
        <w:r w:rsidR="00E638DB" w:rsidRPr="00E55885">
          <w:t>a</w:t>
        </w:r>
        <w:proofErr w:type="gramEnd"/>
        <w:r w:rsidR="00E638DB" w:rsidRPr="00E55885">
          <w:t xml:space="preserve"> two-sided t-statistic</w:t>
        </w:r>
        <w:r w:rsidR="00E638DB">
          <w:t xml:space="preserve">, </w:t>
        </w:r>
        <w:proofErr w:type="spellStart"/>
        <w:r w:rsidR="00E638DB">
          <w:t>namingly</w:t>
        </w:r>
      </w:ins>
      <w:r w:rsidR="005C7301">
        <w:rPr>
          <w:rFonts w:ascii="Times New Roman" w:hAnsi="Times New Roman" w:cs="Times New Roman"/>
          <w:sz w:val="24"/>
          <w:szCs w:val="24"/>
        </w:rPr>
        <w:t>T</w:t>
      </w:r>
      <w:proofErr w:type="spellEnd"/>
      <w:r w:rsidR="005C7301">
        <w:rPr>
          <w:rFonts w:ascii="Times New Roman" w:hAnsi="Times New Roman" w:cs="Times New Roman"/>
          <w:sz w:val="24"/>
          <w:szCs w:val="24"/>
        </w:rPr>
        <w:t>-score</w:t>
      </w:r>
      <w:r w:rsidR="00241500" w:rsidRPr="00B013D1">
        <w:rPr>
          <w:rFonts w:ascii="Times New Roman" w:hAnsi="Times New Roman" w:cs="Times New Roman"/>
          <w:sz w:val="24"/>
          <w:szCs w:val="24"/>
        </w:rPr>
        <w:t xml:space="preserve">s </w:t>
      </w:r>
      <w:r w:rsidR="005770BD" w:rsidRPr="00B013D1">
        <w:rPr>
          <w:rFonts w:ascii="Times New Roman" w:hAnsi="Times New Roman" w:cs="Times New Roman"/>
          <w:sz w:val="24"/>
          <w:szCs w:val="24"/>
        </w:rPr>
        <w:t xml:space="preserve">are </w:t>
      </w:r>
      <w:r w:rsidRPr="00B013D1">
        <w:rPr>
          <w:rFonts w:ascii="Times New Roman" w:hAnsi="Times New Roman" w:cs="Times New Roman"/>
          <w:sz w:val="24"/>
          <w:szCs w:val="24"/>
        </w:rPr>
        <w:t xml:space="preserve">calculated based on the direction of these upstream/downstream signatures(genes), </w:t>
      </w:r>
      <w:r w:rsidR="005770BD" w:rsidRPr="00B013D1">
        <w:rPr>
          <w:rFonts w:ascii="Times New Roman" w:hAnsi="Times New Roman" w:cs="Times New Roman"/>
          <w:sz w:val="24"/>
          <w:szCs w:val="24"/>
        </w:rPr>
        <w:t xml:space="preserve">and </w:t>
      </w:r>
      <w:r w:rsidRPr="00B013D1">
        <w:rPr>
          <w:rFonts w:ascii="Times New Roman" w:hAnsi="Times New Roman" w:cs="Times New Roman"/>
          <w:sz w:val="24"/>
          <w:szCs w:val="24"/>
        </w:rPr>
        <w:t>then used in the SEM modeling.</w:t>
      </w:r>
    </w:p>
    <w:p w14:paraId="035DD61C" w14:textId="77777777" w:rsidR="00241500" w:rsidRPr="00B013D1" w:rsidRDefault="00241500" w:rsidP="00E53802">
      <w:pPr>
        <w:spacing w:line="480" w:lineRule="auto"/>
        <w:rPr>
          <w:rFonts w:ascii="Times New Roman" w:hAnsi="Times New Roman" w:cs="Times New Roman"/>
          <w:sz w:val="24"/>
          <w:szCs w:val="24"/>
        </w:rPr>
      </w:pPr>
    </w:p>
    <w:p w14:paraId="2BD18F7C" w14:textId="6C26450D" w:rsidR="00F61E3C" w:rsidRPr="00B013D1" w:rsidRDefault="009B706E" w:rsidP="009B706E">
      <w:pPr>
        <w:spacing w:line="480" w:lineRule="auto"/>
        <w:rPr>
          <w:rFonts w:ascii="Times New Roman" w:hAnsi="Times New Roman" w:cs="Times New Roman"/>
          <w:sz w:val="24"/>
          <w:szCs w:val="24"/>
        </w:rPr>
      </w:pPr>
      <w:r w:rsidRPr="00B013D1">
        <w:rPr>
          <w:rFonts w:ascii="Times New Roman" w:hAnsi="Times New Roman" w:cs="Times New Roman"/>
          <w:sz w:val="24"/>
          <w:szCs w:val="24"/>
        </w:rPr>
        <w:t>When we have a group of signatures (genes) obtained from an experiment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a KEGG pathway analysis in our paper</w:t>
      </w:r>
      <w:r w:rsidR="009A4290" w:rsidRPr="00B013D1">
        <w:rPr>
          <w:rFonts w:ascii="Times New Roman" w:hAnsi="Times New Roman" w:cs="Times New Roman"/>
          <w:sz w:val="24"/>
          <w:szCs w:val="24"/>
        </w:rPr>
        <w:t>, data comes with the SEMIPs application at “/</w:t>
      </w:r>
      <w:proofErr w:type="spellStart"/>
      <w:r w:rsidR="009A4290" w:rsidRPr="00B013D1">
        <w:rPr>
          <w:rFonts w:ascii="Times New Roman" w:hAnsi="Times New Roman" w:cs="Times New Roman"/>
          <w:sz w:val="24"/>
          <w:szCs w:val="24"/>
        </w:rPr>
        <w:t>app_installation_dir</w:t>
      </w:r>
      <w:proofErr w:type="spellEnd"/>
      <w:r w:rsidR="009A4290" w:rsidRPr="00B013D1">
        <w:rPr>
          <w:rFonts w:ascii="Times New Roman" w:hAnsi="Times New Roman" w:cs="Times New Roman"/>
          <w:sz w:val="24"/>
          <w:szCs w:val="24"/>
        </w:rPr>
        <w:t xml:space="preserve"> /</w:t>
      </w:r>
      <w:proofErr w:type="spellStart"/>
      <w:r w:rsidR="009A4290" w:rsidRPr="00B013D1">
        <w:rPr>
          <w:rFonts w:ascii="Times New Roman" w:hAnsi="Times New Roman" w:cs="Times New Roman"/>
          <w:sz w:val="24"/>
          <w:szCs w:val="24"/>
        </w:rPr>
        <w:t>testData</w:t>
      </w:r>
      <w:proofErr w:type="spellEnd"/>
      <w:r w:rsidR="009A4290" w:rsidRPr="00B013D1">
        <w:rPr>
          <w:rFonts w:ascii="Times New Roman" w:hAnsi="Times New Roman" w:cs="Times New Roman"/>
          <w:sz w:val="24"/>
          <w:szCs w:val="24"/>
        </w:rPr>
        <w:t>/bootstrap/”</w:t>
      </w:r>
      <w:r w:rsidRPr="00B013D1">
        <w:rPr>
          <w:rFonts w:ascii="Times New Roman" w:hAnsi="Times New Roman" w:cs="Times New Roman"/>
          <w:sz w:val="24"/>
          <w:szCs w:val="24"/>
        </w:rPr>
        <w:t xml:space="preserve">), we are interested in </w:t>
      </w:r>
      <w:r w:rsidR="005770BD" w:rsidRPr="00B013D1">
        <w:rPr>
          <w:rFonts w:ascii="Times New Roman" w:hAnsi="Times New Roman" w:cs="Times New Roman"/>
          <w:sz w:val="24"/>
          <w:szCs w:val="24"/>
        </w:rPr>
        <w:t xml:space="preserve">finding out </w:t>
      </w:r>
      <w:r w:rsidRPr="00B013D1">
        <w:rPr>
          <w:rFonts w:ascii="Times New Roman" w:hAnsi="Times New Roman" w:cs="Times New Roman"/>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sidRPr="00B013D1">
        <w:rPr>
          <w:rFonts w:ascii="Times New Roman" w:hAnsi="Times New Roman" w:cs="Times New Roman"/>
          <w:sz w:val="24"/>
          <w:szCs w:val="24"/>
        </w:rPr>
        <w:t xml:space="preserve">a two-class bootstrap simulation method </w:t>
      </w:r>
      <w:r w:rsidRPr="00B013D1">
        <w:rPr>
          <w:rFonts w:ascii="Times New Roman" w:hAnsi="Times New Roman" w:cs="Times New Roman"/>
          <w:sz w:val="24"/>
          <w:szCs w:val="24"/>
        </w:rPr>
        <w:t xml:space="preserve">“elimination </w:t>
      </w:r>
      <w:r w:rsidR="00F61E3C" w:rsidRPr="00B013D1">
        <w:rPr>
          <w:rFonts w:ascii="Times New Roman" w:hAnsi="Times New Roman" w:cs="Times New Roman"/>
          <w:sz w:val="24"/>
          <w:szCs w:val="24"/>
        </w:rPr>
        <w:t xml:space="preserve">with replacement and elimination </w:t>
      </w:r>
      <w:r w:rsidRPr="00B013D1">
        <w:rPr>
          <w:rFonts w:ascii="Times New Roman" w:hAnsi="Times New Roman" w:cs="Times New Roman"/>
          <w:sz w:val="24"/>
          <w:szCs w:val="24"/>
        </w:rPr>
        <w:t>without replacement”</w:t>
      </w:r>
      <w:r w:rsidR="00B538C4" w:rsidRPr="00B013D1">
        <w:rPr>
          <w:rFonts w:ascii="Times New Roman" w:hAnsi="Times New Roman" w:cs="Times New Roman"/>
          <w:sz w:val="24"/>
          <w:szCs w:val="24"/>
        </w:rPr>
        <w:t xml:space="preserve"> (Figure </w:t>
      </w:r>
      <w:r w:rsidR="006D21A2" w:rsidRPr="00B013D1">
        <w:rPr>
          <w:rFonts w:ascii="Times New Roman" w:hAnsi="Times New Roman" w:cs="Times New Roman"/>
          <w:sz w:val="24"/>
          <w:szCs w:val="24"/>
        </w:rPr>
        <w:t>3)</w:t>
      </w:r>
      <w:r w:rsidR="00F61E3C" w:rsidRPr="00B013D1">
        <w:rPr>
          <w:rFonts w:ascii="Times New Roman" w:hAnsi="Times New Roman" w:cs="Times New Roman"/>
          <w:sz w:val="24"/>
          <w:szCs w:val="24"/>
        </w:rPr>
        <w:t>.</w:t>
      </w:r>
    </w:p>
    <w:p w14:paraId="0611DE94" w14:textId="77777777" w:rsidR="00241500" w:rsidRPr="00B013D1" w:rsidRDefault="00241500" w:rsidP="009B706E">
      <w:pPr>
        <w:spacing w:line="480" w:lineRule="auto"/>
        <w:rPr>
          <w:rFonts w:ascii="Times New Roman" w:hAnsi="Times New Roman" w:cs="Times New Roman"/>
          <w:sz w:val="24"/>
          <w:szCs w:val="24"/>
        </w:rPr>
      </w:pPr>
    </w:p>
    <w:p w14:paraId="0C871B33" w14:textId="5BC2A6C8" w:rsidR="00F13DB6" w:rsidRPr="00B013D1" w:rsidRDefault="00F61E3C" w:rsidP="00F61E3C">
      <w:pPr>
        <w:spacing w:line="480" w:lineRule="auto"/>
        <w:rPr>
          <w:rFonts w:ascii="Times New Roman" w:hAnsi="Times New Roman" w:cs="Times New Roman"/>
          <w:sz w:val="24"/>
          <w:szCs w:val="24"/>
        </w:rPr>
      </w:pPr>
      <w:r w:rsidRPr="00B013D1">
        <w:rPr>
          <w:rFonts w:ascii="Times New Roman" w:hAnsi="Times New Roman" w:cs="Times New Roman"/>
          <w:sz w:val="24"/>
          <w:szCs w:val="24"/>
        </w:rPr>
        <w:t>In an elimination without replacement</w:t>
      </w:r>
      <w:r w:rsidR="009B706E" w:rsidRPr="00B013D1">
        <w:rPr>
          <w:rFonts w:ascii="Times New Roman" w:hAnsi="Times New Roman" w:cs="Times New Roman"/>
          <w:sz w:val="24"/>
          <w:szCs w:val="24"/>
        </w:rPr>
        <w:t xml:space="preserve"> bootstrap analysis</w:t>
      </w:r>
      <w:r w:rsidRPr="00B013D1">
        <w:rPr>
          <w:rFonts w:ascii="Times New Roman" w:hAnsi="Times New Roman" w:cs="Times New Roman"/>
          <w:sz w:val="24"/>
          <w:szCs w:val="24"/>
        </w:rPr>
        <w:t xml:space="preserve">, it </w:t>
      </w:r>
      <w:r w:rsidR="009B706E" w:rsidRPr="00B013D1">
        <w:rPr>
          <w:rFonts w:ascii="Times New Roman" w:hAnsi="Times New Roman" w:cs="Times New Roman"/>
          <w:sz w:val="24"/>
          <w:szCs w:val="24"/>
        </w:rPr>
        <w:t>randomly eliminated the same number of signatures from this originate GATA2-related signatures, the</w:t>
      </w:r>
      <w:r w:rsidR="00816773" w:rsidRPr="00B013D1">
        <w:rPr>
          <w:rFonts w:ascii="Times New Roman" w:hAnsi="Times New Roman" w:cs="Times New Roman"/>
          <w:sz w:val="24"/>
          <w:szCs w:val="24"/>
        </w:rPr>
        <w:t>n</w:t>
      </w:r>
      <w:r w:rsidR="009B706E" w:rsidRPr="00B013D1">
        <w:rPr>
          <w:rFonts w:ascii="Times New Roman" w:hAnsi="Times New Roman" w:cs="Times New Roman"/>
          <w:sz w:val="24"/>
          <w:szCs w:val="24"/>
        </w:rPr>
        <w:t xml:space="preserve"> re-calculate the </w:t>
      </w:r>
      <w:r w:rsidR="005C7301">
        <w:rPr>
          <w:rFonts w:ascii="Times New Roman" w:hAnsi="Times New Roman" w:cs="Times New Roman"/>
          <w:sz w:val="24"/>
          <w:szCs w:val="24"/>
        </w:rPr>
        <w:t>T-score</w:t>
      </w:r>
      <w:r w:rsidR="00241500" w:rsidRPr="00B013D1">
        <w:rPr>
          <w:rFonts w:ascii="Times New Roman" w:hAnsi="Times New Roman" w:cs="Times New Roman"/>
          <w:sz w:val="24"/>
          <w:szCs w:val="24"/>
        </w:rPr>
        <w:t xml:space="preserve"> </w:t>
      </w:r>
      <w:r w:rsidR="009B706E" w:rsidRPr="00B013D1">
        <w:rPr>
          <w:rFonts w:ascii="Times New Roman" w:hAnsi="Times New Roman" w:cs="Times New Roman"/>
          <w:sz w:val="24"/>
          <w:szCs w:val="24"/>
        </w:rPr>
        <w:t>and re-evaluate the SEM model</w:t>
      </w:r>
      <w:r w:rsidRPr="00B013D1">
        <w:rPr>
          <w:rFonts w:ascii="Times New Roman" w:hAnsi="Times New Roman" w:cs="Times New Roman"/>
          <w:sz w:val="24"/>
          <w:szCs w:val="24"/>
        </w:rPr>
        <w:t>. In the paper, w</w:t>
      </w:r>
      <w:r w:rsidR="009B706E" w:rsidRPr="00B013D1">
        <w:rPr>
          <w:rFonts w:ascii="Times New Roman" w:hAnsi="Times New Roman" w:cs="Times New Roman"/>
          <w:sz w:val="24"/>
          <w:szCs w:val="24"/>
        </w:rPr>
        <w:t xml:space="preserve">e </w:t>
      </w:r>
      <w:r w:rsidRPr="00B013D1">
        <w:rPr>
          <w:rFonts w:ascii="Times New Roman" w:hAnsi="Times New Roman" w:cs="Times New Roman"/>
          <w:sz w:val="24"/>
          <w:szCs w:val="24"/>
        </w:rPr>
        <w:t>suggest a</w:t>
      </w:r>
      <w:r w:rsidR="009B706E" w:rsidRPr="00B013D1">
        <w:rPr>
          <w:rFonts w:ascii="Times New Roman" w:hAnsi="Times New Roman" w:cs="Times New Roman"/>
          <w:sz w:val="24"/>
          <w:szCs w:val="24"/>
        </w:rPr>
        <w:t xml:space="preserve"> 1</w:t>
      </w:r>
      <w:r w:rsidR="00816773" w:rsidRPr="00B013D1">
        <w:rPr>
          <w:rFonts w:ascii="Times New Roman" w:hAnsi="Times New Roman" w:cs="Times New Roman"/>
          <w:sz w:val="24"/>
          <w:szCs w:val="24"/>
        </w:rPr>
        <w:t>,</w:t>
      </w:r>
      <w:r w:rsidR="009B706E" w:rsidRPr="00B013D1">
        <w:rPr>
          <w:rFonts w:ascii="Times New Roman" w:hAnsi="Times New Roman" w:cs="Times New Roman"/>
          <w:sz w:val="24"/>
          <w:szCs w:val="24"/>
        </w:rPr>
        <w:t xml:space="preserve">000 round of simulation to provide </w:t>
      </w:r>
      <w:r w:rsidR="009B706E" w:rsidRPr="00B013D1">
        <w:rPr>
          <w:rFonts w:ascii="Times New Roman" w:hAnsi="Times New Roman" w:cs="Times New Roman"/>
          <w:sz w:val="24"/>
          <w:szCs w:val="24"/>
        </w:rPr>
        <w:lastRenderedPageBreak/>
        <w:t xml:space="preserve">an empirical distribution </w:t>
      </w:r>
      <w:r w:rsidRPr="00B013D1">
        <w:rPr>
          <w:rFonts w:ascii="Times New Roman" w:hAnsi="Times New Roman" w:cs="Times New Roman"/>
          <w:sz w:val="24"/>
          <w:szCs w:val="24"/>
        </w:rPr>
        <w:t xml:space="preserve">for any non-parametric </w:t>
      </w:r>
      <w:r w:rsidR="009B706E" w:rsidRPr="00B013D1">
        <w:rPr>
          <w:rFonts w:ascii="Times New Roman" w:hAnsi="Times New Roman" w:cs="Times New Roman"/>
          <w:sz w:val="24"/>
          <w:szCs w:val="24"/>
        </w:rPr>
        <w:t>statistics</w:t>
      </w:r>
      <w:r w:rsidRPr="00B013D1">
        <w:rPr>
          <w:rFonts w:ascii="Times New Roman" w:hAnsi="Times New Roman" w:cs="Times New Roman"/>
          <w:sz w:val="24"/>
          <w:szCs w:val="24"/>
        </w:rPr>
        <w:t xml:space="preserve"> test</w:t>
      </w:r>
      <w:r w:rsidR="009B706E" w:rsidRPr="00B013D1">
        <w:rPr>
          <w:rFonts w:ascii="Times New Roman" w:hAnsi="Times New Roman" w:cs="Times New Roman"/>
          <w:sz w:val="24"/>
          <w:szCs w:val="24"/>
        </w:rPr>
        <w:t>.</w:t>
      </w:r>
      <w:r w:rsidR="00F13DB6" w:rsidRPr="00B013D1">
        <w:rPr>
          <w:rFonts w:ascii="Times New Roman" w:hAnsi="Times New Roman" w:cs="Times New Roman"/>
          <w:sz w:val="24"/>
          <w:szCs w:val="24"/>
        </w:rPr>
        <w:t xml:space="preserve"> </w:t>
      </w:r>
      <w:r w:rsidRPr="00B013D1">
        <w:rPr>
          <w:rFonts w:ascii="Times New Roman" w:hAnsi="Times New Roman" w:cs="Times New Roman"/>
          <w:sz w:val="24"/>
          <w:szCs w:val="24"/>
        </w:rPr>
        <w:t>On the other hand,</w:t>
      </w:r>
      <w:r w:rsidR="009B706E" w:rsidRPr="00B013D1">
        <w:rPr>
          <w:rFonts w:ascii="Times New Roman" w:hAnsi="Times New Roman" w:cs="Times New Roman"/>
          <w:sz w:val="24"/>
          <w:szCs w:val="24"/>
        </w:rPr>
        <w:t xml:space="preserve"> </w:t>
      </w:r>
      <w:r w:rsidRPr="00B013D1">
        <w:rPr>
          <w:rFonts w:ascii="Times New Roman" w:hAnsi="Times New Roman" w:cs="Times New Roman"/>
          <w:sz w:val="24"/>
          <w:szCs w:val="24"/>
        </w:rPr>
        <w:t xml:space="preserve">in the </w:t>
      </w:r>
      <w:r w:rsidR="009B706E" w:rsidRPr="00B013D1">
        <w:rPr>
          <w:rFonts w:ascii="Times New Roman" w:hAnsi="Times New Roman" w:cs="Times New Roman"/>
          <w:sz w:val="24"/>
          <w:szCs w:val="24"/>
        </w:rPr>
        <w:t>elimination with replacement bootstrap analysis</w:t>
      </w:r>
      <w:r w:rsidRPr="00B013D1">
        <w:rPr>
          <w:rFonts w:ascii="Times New Roman" w:hAnsi="Times New Roman" w:cs="Times New Roman"/>
          <w:sz w:val="24"/>
          <w:szCs w:val="24"/>
        </w:rPr>
        <w:t xml:space="preserve">, after randomly eliminating the same number of signatures from this originate GATA2-related signatures, </w:t>
      </w:r>
      <w:r w:rsidR="009B706E" w:rsidRPr="00B013D1">
        <w:rPr>
          <w:rFonts w:ascii="Times New Roman" w:hAnsi="Times New Roman" w:cs="Times New Roman"/>
          <w:sz w:val="24"/>
          <w:szCs w:val="24"/>
        </w:rPr>
        <w:t xml:space="preserve">we replace the same number of “irrelevant” signatures back to the “shrunken” list. Then, we re-calculate the </w:t>
      </w:r>
      <w:r w:rsidR="005C7301">
        <w:rPr>
          <w:rFonts w:ascii="Times New Roman" w:hAnsi="Times New Roman" w:cs="Times New Roman"/>
          <w:sz w:val="24"/>
          <w:szCs w:val="24"/>
        </w:rPr>
        <w:t>T-score</w:t>
      </w:r>
      <w:r w:rsidR="00F13DB6" w:rsidRPr="00B013D1">
        <w:rPr>
          <w:rFonts w:ascii="Times New Roman" w:hAnsi="Times New Roman" w:cs="Times New Roman"/>
          <w:sz w:val="24"/>
          <w:szCs w:val="24"/>
        </w:rPr>
        <w:t xml:space="preserve"> </w:t>
      </w:r>
      <w:r w:rsidR="009B706E" w:rsidRPr="00B013D1">
        <w:rPr>
          <w:rFonts w:ascii="Times New Roman" w:hAnsi="Times New Roman" w:cs="Times New Roman"/>
          <w:sz w:val="24"/>
          <w:szCs w:val="24"/>
        </w:rPr>
        <w:t xml:space="preserve">and re-evaluate the SEM model, </w:t>
      </w:r>
      <w:r w:rsidRPr="00B013D1">
        <w:rPr>
          <w:rFonts w:ascii="Times New Roman" w:hAnsi="Times New Roman" w:cs="Times New Roman"/>
          <w:sz w:val="24"/>
          <w:szCs w:val="24"/>
        </w:rPr>
        <w:t>we also suggest a 1000 round of simulation to provide an empirical distribution for any non-parametric statistics test.</w:t>
      </w:r>
    </w:p>
    <w:p w14:paraId="1E829C85" w14:textId="21E70A15" w:rsidR="00F61E3C" w:rsidRPr="00B013D1" w:rsidRDefault="00F61E3C" w:rsidP="00F61E3C">
      <w:pPr>
        <w:spacing w:line="480" w:lineRule="auto"/>
        <w:rPr>
          <w:rFonts w:ascii="Times New Roman" w:hAnsi="Times New Roman" w:cs="Times New Roman"/>
          <w:sz w:val="24"/>
          <w:szCs w:val="24"/>
        </w:rPr>
      </w:pPr>
    </w:p>
    <w:p w14:paraId="309F589D" w14:textId="362B255B"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The elimination without replacement simulation was used to test whether a regulator has any impact on our factor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sidRPr="00B013D1">
        <w:rPr>
          <w:rFonts w:ascii="Times New Roman" w:hAnsi="Times New Roman" w:cs="Times New Roman"/>
          <w:sz w:val="24"/>
          <w:szCs w:val="24"/>
        </w:rPr>
        <w:t xml:space="preserve"> the</w:t>
      </w:r>
      <w:r w:rsidRPr="00B013D1">
        <w:rPr>
          <w:rFonts w:ascii="Times New Roman" w:hAnsi="Times New Roman" w:cs="Times New Roman"/>
          <w:sz w:val="24"/>
          <w:szCs w:val="24"/>
        </w:rPr>
        <w:t xml:space="preserve"> statistical testing.</w:t>
      </w:r>
    </w:p>
    <w:p w14:paraId="3044E5E2" w14:textId="77777777" w:rsidR="00F13DB6" w:rsidRPr="00B013D1" w:rsidRDefault="00F13DB6" w:rsidP="00E53802">
      <w:pPr>
        <w:spacing w:line="480" w:lineRule="auto"/>
        <w:rPr>
          <w:rFonts w:ascii="Times New Roman" w:hAnsi="Times New Roman" w:cs="Times New Roman"/>
          <w:sz w:val="24"/>
          <w:szCs w:val="24"/>
        </w:rPr>
      </w:pP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264543BC"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p>
    <w:p w14:paraId="4A44483B" w14:textId="77777777" w:rsidR="00B013D1" w:rsidRDefault="00B013D1" w:rsidP="007E625B">
      <w:pPr>
        <w:spacing w:line="480" w:lineRule="auto"/>
        <w:rPr>
          <w:rFonts w:ascii="Times New Roman" w:hAnsi="Times New Roman" w:cs="Times New Roman"/>
          <w:sz w:val="24"/>
          <w:szCs w:val="24"/>
        </w:rPr>
      </w:pPr>
    </w:p>
    <w:p w14:paraId="1146F295" w14:textId="48DD16AC" w:rsid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lastRenderedPageBreak/>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w:t>
      </w:r>
      <w:r w:rsidR="00321C62">
        <w:rPr>
          <w:rFonts w:ascii="Times New Roman" w:eastAsia="Times New Roman" w:hAnsi="Times New Roman" w:cs="Times New Roman"/>
          <w:color w:val="333333"/>
          <w:sz w:val="24"/>
          <w:szCs w:val="24"/>
          <w:shd w:val="clear" w:color="auto" w:fill="FFFFFF"/>
        </w:rPr>
        <w:t xml:space="preserve">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w:t>
      </w:r>
      <w:r w:rsidR="00321C62">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GATA2 binding at immediate promoter regions (+/-2kb of TSS).</w:t>
      </w:r>
    </w:p>
    <w:p w14:paraId="33F8B8B7" w14:textId="77777777" w:rsidR="00B013D1" w:rsidRPr="00E53802" w:rsidRDefault="00B013D1" w:rsidP="0089644C">
      <w:pPr>
        <w:spacing w:beforeAutospacing="1" w:after="100" w:afterAutospacing="1" w:line="480" w:lineRule="auto"/>
        <w:rPr>
          <w:rFonts w:ascii="Times New Roman" w:eastAsia="Times New Roman" w:hAnsi="Times New Roman" w:cs="Times New Roman"/>
          <w:color w:val="000000"/>
          <w:sz w:val="24"/>
          <w:szCs w:val="24"/>
        </w:rPr>
      </w:pPr>
    </w:p>
    <w:p w14:paraId="3D4ABB1F" w14:textId="432DA0BD" w:rsidR="00397BD9" w:rsidRPr="00E41667" w:rsidRDefault="00BC6CD7" w:rsidP="00B01F76">
      <w:pPr>
        <w:pStyle w:val="Heading2"/>
      </w:pPr>
      <w:r w:rsidRPr="00E41667">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4389D96" w:rsidR="006372FD" w:rsidRDefault="006372FD" w:rsidP="00EE2E6B">
      <w:pPr>
        <w:spacing w:line="480" w:lineRule="auto"/>
        <w:rPr>
          <w:rFonts w:ascii="Times New Roman" w:hAnsi="Times New Roman" w:cs="Times New Roman"/>
          <w:color w:val="333333"/>
          <w:sz w:val="24"/>
          <w:szCs w:val="24"/>
          <w:shd w:val="clear" w:color="auto" w:fill="FFFFFF"/>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 xml:space="preserve">To get the </w:t>
      </w:r>
      <w:r w:rsidR="005C7301">
        <w:rPr>
          <w:rFonts w:ascii="Times New Roman" w:hAnsi="Times New Roman" w:cs="Times New Roman"/>
          <w:b/>
          <w:bCs/>
          <w:sz w:val="24"/>
          <w:szCs w:val="24"/>
          <w:u w:val="single"/>
        </w:rPr>
        <w:t>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We also provided this calculated </w:t>
      </w:r>
      <w:r w:rsidR="005C7301">
        <w:rPr>
          <w:rFonts w:ascii="Times New Roman" w:hAnsi="Times New Roman" w:cs="Times New Roman"/>
          <w:color w:val="333333"/>
          <w:sz w:val="24"/>
          <w:szCs w:val="24"/>
          <w:shd w:val="clear" w:color="auto" w:fill="FFFFFF"/>
        </w:rPr>
        <w:t>T-score</w:t>
      </w:r>
      <w:r w:rsidR="00F13DB6" w:rsidRPr="00E41667">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217CF6BA" w14:textId="77777777" w:rsidR="00F13DB6" w:rsidRPr="00E41667" w:rsidRDefault="00F13DB6" w:rsidP="00EE2E6B">
      <w:pPr>
        <w:spacing w:line="480" w:lineRule="auto"/>
        <w:rPr>
          <w:rFonts w:ascii="Times New Roman" w:hAnsi="Times New Roman" w:cs="Times New Roman"/>
          <w:sz w:val="24"/>
          <w:szCs w:val="24"/>
        </w:rPr>
      </w:pPr>
    </w:p>
    <w:p w14:paraId="0DF5263B" w14:textId="1455885D" w:rsidR="00DF2C85"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F13DB6">
        <w:rPr>
          <w:rFonts w:ascii="Times New Roman" w:hAnsi="Times New Roman" w:cs="Times New Roman"/>
          <w:sz w:val="24"/>
          <w:szCs w:val="24"/>
        </w:rPr>
        <w:t>-S</w:t>
      </w:r>
      <w:r w:rsidR="00F13DB6" w:rsidRPr="00E41667">
        <w:rPr>
          <w:rFonts w:ascii="Times New Roman" w:hAnsi="Times New Roman" w:cs="Times New Roman"/>
          <w:sz w:val="24"/>
          <w:szCs w:val="24"/>
        </w:rPr>
        <w:t xml:space="preserve">core </w:t>
      </w:r>
      <w:r w:rsidR="00DF2C85" w:rsidRPr="00E41667">
        <w:rPr>
          <w:rFonts w:ascii="Times New Roman" w:hAnsi="Times New Roman" w:cs="Times New Roman"/>
          <w:sz w:val="24"/>
          <w:szCs w:val="24"/>
        </w:rPr>
        <w:t>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FB0A800" w14:textId="77777777" w:rsidR="00F13DB6" w:rsidRPr="00E41667" w:rsidRDefault="00F13DB6" w:rsidP="00EE2E6B">
      <w:pPr>
        <w:spacing w:line="480" w:lineRule="auto"/>
        <w:rPr>
          <w:rFonts w:ascii="Times New Roman" w:hAnsi="Times New Roman" w:cs="Times New Roman"/>
          <w:sz w:val="24"/>
          <w:szCs w:val="24"/>
        </w:rPr>
      </w:pP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w:t>
      </w:r>
      <w:r w:rsidR="00DF2C85" w:rsidRPr="00E41667">
        <w:rPr>
          <w:rFonts w:ascii="Times New Roman" w:hAnsi="Times New Roman" w:cs="Times New Roman"/>
          <w:sz w:val="24"/>
          <w:szCs w:val="24"/>
        </w:rPr>
        <w:lastRenderedPageBreak/>
        <w:t xml:space="preserve">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4647BD2"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w:t>
      </w:r>
      <w:r w:rsidR="005C7301">
        <w:rPr>
          <w:rFonts w:ascii="Times New Roman" w:hAnsi="Times New Roman" w:cs="Times New Roman"/>
          <w:sz w:val="24"/>
          <w:szCs w:val="24"/>
        </w:rPr>
        <w:t>T-score</w:t>
      </w:r>
      <w:r w:rsidR="00F13DB6" w:rsidRPr="00E41667">
        <w:rPr>
          <w:rFonts w:ascii="Times New Roman" w:hAnsi="Times New Roman" w:cs="Times New Roman"/>
          <w:sz w:val="24"/>
          <w:szCs w:val="24"/>
        </w:rPr>
        <w:t xml:space="preserve"> </w:t>
      </w:r>
      <w:r w:rsidRPr="00E41667">
        <w:rPr>
          <w:rFonts w:ascii="Times New Roman" w:hAnsi="Times New Roman" w:cs="Times New Roman"/>
          <w:sz w:val="24"/>
          <w:szCs w:val="24"/>
        </w:rPr>
        <w:t xml:space="preserve">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377A8020" w:rsidR="008340E3"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719223D0" w14:textId="77777777" w:rsidR="00B013D1" w:rsidRPr="00E41667" w:rsidRDefault="00B013D1" w:rsidP="00EE2E6B">
      <w:pPr>
        <w:spacing w:line="480" w:lineRule="auto"/>
        <w:rPr>
          <w:rFonts w:ascii="Times New Roman" w:hAnsi="Times New Roman" w:cs="Times New Roman"/>
          <w:sz w:val="24"/>
          <w:szCs w:val="24"/>
        </w:rPr>
      </w:pPr>
    </w:p>
    <w:p w14:paraId="56562388" w14:textId="6D21EEB7" w:rsidR="00A95230" w:rsidRPr="000F35EE" w:rsidRDefault="00A95230" w:rsidP="00B01F76">
      <w:pPr>
        <w:pStyle w:val="Heading1"/>
      </w:pPr>
      <w:r w:rsidRPr="000F35EE">
        <w:t>References</w:t>
      </w:r>
    </w:p>
    <w:bookmarkStart w:id="8" w:name="_Hlk70411406"/>
    <w:p w14:paraId="2E9394F9" w14:textId="77777777" w:rsidR="0089644C" w:rsidRPr="00B013D1" w:rsidRDefault="00324FFB" w:rsidP="0089644C">
      <w:pPr>
        <w:pStyle w:val="EndNoteBibliography"/>
        <w:rPr>
          <w:rFonts w:ascii="Times New Roman" w:hAnsi="Times New Roman" w:cs="Times New Roman"/>
        </w:rPr>
      </w:pPr>
      <w:r w:rsidRPr="00B013D1">
        <w:rPr>
          <w:rFonts w:ascii="Times New Roman" w:hAnsi="Times New Roman" w:cs="Times New Roman"/>
        </w:rPr>
        <w:fldChar w:fldCharType="begin"/>
      </w:r>
      <w:r w:rsidRPr="00B013D1">
        <w:rPr>
          <w:rFonts w:ascii="Times New Roman" w:hAnsi="Times New Roman" w:cs="Times New Roman"/>
        </w:rPr>
        <w:instrText xml:space="preserve"> ADDIN EN.REFLIST </w:instrText>
      </w:r>
      <w:r w:rsidRPr="00B013D1">
        <w:rPr>
          <w:rFonts w:ascii="Times New Roman" w:eastAsiaTheme="minorHAnsi" w:hAnsi="Times New Roman" w:cs="Times New Roman"/>
          <w:noProof w:val="0"/>
          <w:lang w:eastAsia="en-US"/>
        </w:rPr>
        <w:fldChar w:fldCharType="separate"/>
      </w:r>
      <w:r w:rsidR="0089644C" w:rsidRPr="00B013D1">
        <w:rPr>
          <w:rFonts w:ascii="Times New Roman" w:hAnsi="Times New Roman" w:cs="Times New Roman"/>
        </w:rPr>
        <w:t xml:space="preserve">Heinz, S., et al. (2010). "Simple combinations of lineage-determining transcription factors prime cis-regulatory elements required for macrophage and B cell identities." </w:t>
      </w:r>
      <w:r w:rsidR="0089644C" w:rsidRPr="00B013D1">
        <w:rPr>
          <w:rFonts w:ascii="Times New Roman" w:hAnsi="Times New Roman" w:cs="Times New Roman"/>
          <w:u w:val="single"/>
        </w:rPr>
        <w:t>Mol Cell</w:t>
      </w:r>
      <w:r w:rsidR="0089644C" w:rsidRPr="00B013D1">
        <w:rPr>
          <w:rFonts w:ascii="Times New Roman" w:hAnsi="Times New Roman" w:cs="Times New Roman"/>
        </w:rPr>
        <w:t xml:space="preserve"> </w:t>
      </w:r>
      <w:r w:rsidR="0089644C" w:rsidRPr="00B013D1">
        <w:rPr>
          <w:rFonts w:ascii="Times New Roman" w:hAnsi="Times New Roman" w:cs="Times New Roman"/>
          <w:b/>
        </w:rPr>
        <w:t>38</w:t>
      </w:r>
      <w:r w:rsidR="0089644C" w:rsidRPr="00B013D1">
        <w:rPr>
          <w:rFonts w:ascii="Times New Roman" w:hAnsi="Times New Roman" w:cs="Times New Roman"/>
        </w:rPr>
        <w:t>(4): 576-589.</w:t>
      </w:r>
    </w:p>
    <w:p w14:paraId="385BE477" w14:textId="77777777" w:rsidR="0089644C" w:rsidRPr="00B013D1" w:rsidRDefault="0089644C" w:rsidP="0089644C">
      <w:pPr>
        <w:pStyle w:val="EndNoteBibliography"/>
        <w:rPr>
          <w:rFonts w:ascii="Times New Roman" w:hAnsi="Times New Roman" w:cs="Times New Roman"/>
        </w:rPr>
      </w:pPr>
      <w:r w:rsidRPr="00B013D1">
        <w:rPr>
          <w:rFonts w:ascii="Times New Roman" w:hAnsi="Times New Roman" w:cs="Times New Roman"/>
        </w:rPr>
        <w:t xml:space="preserve">Rubel, C. A., et al. (2016). "A Gata2-Dependent Transcription Network Regulates Uterine Progesterone Responsiveness and Endometrial Function." </w:t>
      </w:r>
      <w:r w:rsidRPr="00B013D1">
        <w:rPr>
          <w:rFonts w:ascii="Times New Roman" w:hAnsi="Times New Roman" w:cs="Times New Roman"/>
          <w:u w:val="single"/>
        </w:rPr>
        <w:t>Cell Rep</w:t>
      </w:r>
      <w:r w:rsidRPr="00B013D1">
        <w:rPr>
          <w:rFonts w:ascii="Times New Roman" w:hAnsi="Times New Roman" w:cs="Times New Roman"/>
        </w:rPr>
        <w:t xml:space="preserve"> </w:t>
      </w:r>
      <w:r w:rsidRPr="00B013D1">
        <w:rPr>
          <w:rFonts w:ascii="Times New Roman" w:hAnsi="Times New Roman" w:cs="Times New Roman"/>
          <w:b/>
        </w:rPr>
        <w:t>17</w:t>
      </w:r>
      <w:r w:rsidRPr="00B013D1">
        <w:rPr>
          <w:rFonts w:ascii="Times New Roman" w:hAnsi="Times New Roman" w:cs="Times New Roman"/>
        </w:rPr>
        <w:t>(5): 1414-1425.</w:t>
      </w:r>
    </w:p>
    <w:p w14:paraId="422D35DE" w14:textId="2401ADBB" w:rsidR="009F5C60" w:rsidRPr="00197515" w:rsidRDefault="00324FFB" w:rsidP="00EE2E6B">
      <w:pPr>
        <w:spacing w:line="480" w:lineRule="auto"/>
        <w:rPr>
          <w:rFonts w:ascii="Times New Roman" w:hAnsi="Times New Roman" w:cs="Times New Roman"/>
          <w:sz w:val="24"/>
          <w:szCs w:val="24"/>
        </w:rPr>
      </w:pPr>
      <w:r w:rsidRPr="00B013D1">
        <w:rPr>
          <w:rFonts w:ascii="Times New Roman" w:hAnsi="Times New Roman" w:cs="Times New Roman"/>
          <w:sz w:val="24"/>
          <w:szCs w:val="24"/>
        </w:rPr>
        <w:fldChar w:fldCharType="end"/>
      </w:r>
      <w:bookmarkEnd w:id="8"/>
    </w:p>
    <w:sectPr w:rsidR="009F5C60" w:rsidRPr="00197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0231"/>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1500"/>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1C62"/>
    <w:rsid w:val="003220FE"/>
    <w:rsid w:val="00323202"/>
    <w:rsid w:val="00324FFB"/>
    <w:rsid w:val="00331160"/>
    <w:rsid w:val="00331CE5"/>
    <w:rsid w:val="00332513"/>
    <w:rsid w:val="003371E0"/>
    <w:rsid w:val="003373FC"/>
    <w:rsid w:val="00342B4B"/>
    <w:rsid w:val="003437A2"/>
    <w:rsid w:val="003440D6"/>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610"/>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664C7"/>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C7301"/>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6773"/>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17026"/>
    <w:rsid w:val="00924A1A"/>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3D1"/>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335"/>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97E3F"/>
    <w:rsid w:val="00DA05C1"/>
    <w:rsid w:val="00DA398E"/>
    <w:rsid w:val="00DA3A5F"/>
    <w:rsid w:val="00DA6BE4"/>
    <w:rsid w:val="00DA6C53"/>
    <w:rsid w:val="00DB41D9"/>
    <w:rsid w:val="00DC22E4"/>
    <w:rsid w:val="00DC28EF"/>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38DB"/>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3DB6"/>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openxmlformats.org/officeDocument/2006/relationships/theme" Target="theme/theme1.xml"/><Relationship Id="rId5" Type="http://schemas.openxmlformats.org/officeDocument/2006/relationships/hyperlink" Target="mailto:jianliang.li@nih.gov" TargetMode="Externa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1060</Words>
  <Characters>6045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2</cp:revision>
  <cp:lastPrinted>2021-02-25T17:13:00Z</cp:lastPrinted>
  <dcterms:created xsi:type="dcterms:W3CDTF">2021-10-20T21:20:00Z</dcterms:created>
  <dcterms:modified xsi:type="dcterms:W3CDTF">2021-10-20T21:20:00Z</dcterms:modified>
</cp:coreProperties>
</file>