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Structural Equation Modeling of In silico Perturbations</w:t>
      </w:r>
    </w:p>
    <w:p w14:paraId="03DA985C" w14:textId="77777777" w:rsidR="002D79A1" w:rsidRPr="002D79A1" w:rsidRDefault="002D79A1" w:rsidP="002D79A1">
      <w:pPr>
        <w:spacing w:after="0" w:line="240" w:lineRule="auto"/>
        <w:rPr>
          <w:ins w:id="0" w:author="Li, Jianying (NIH/NIEHS) [C]" w:date="2021-09-21T16:24:00Z"/>
          <w:rFonts w:ascii="Times New Roman" w:eastAsia="Times New Roman" w:hAnsi="Times New Roman" w:cs="Times New Roman"/>
          <w:b/>
          <w:sz w:val="24"/>
          <w:szCs w:val="24"/>
          <w:lang w:eastAsia="zh-CN"/>
        </w:rPr>
      </w:pPr>
      <w:ins w:id="1" w:author="Li, Jianying (NIH/NIEHS) [C]" w:date="2021-09-21T16:24:00Z">
        <w:r w:rsidRPr="002D79A1">
          <w:rPr>
            <w:rFonts w:ascii="Times New Roman" w:eastAsia="Times New Roman" w:hAnsi="Times New Roman" w:cs="Times New Roman"/>
            <w:b/>
            <w:sz w:val="24"/>
            <w:szCs w:val="24"/>
            <w:lang w:eastAsia="zh-CN"/>
          </w:rPr>
          <w:t>Jianying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Tianyuan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ins>
    </w:p>
    <w:p w14:paraId="7413A59C" w14:textId="77777777" w:rsidR="002D79A1" w:rsidRPr="002D79A1" w:rsidRDefault="002D79A1" w:rsidP="002D79A1">
      <w:pPr>
        <w:spacing w:before="240" w:after="0" w:line="240" w:lineRule="auto"/>
        <w:rPr>
          <w:ins w:id="2" w:author="Li, Jianying (NIH/NIEHS) [C]" w:date="2021-09-21T16:24:00Z"/>
          <w:rFonts w:ascii="Times New Roman" w:eastAsia="Times New Roman" w:hAnsi="Times New Roman" w:cs="Times New Roman"/>
          <w:bCs/>
          <w:sz w:val="24"/>
          <w:szCs w:val="24"/>
          <w:lang w:eastAsia="zh-CN"/>
        </w:rPr>
      </w:pPr>
      <w:ins w:id="3" w:author="Li, Jianying (NIH/NIEHS) [C]" w:date="2021-09-21T16:24:00Z">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ins>
    </w:p>
    <w:p w14:paraId="30C5479C" w14:textId="77777777" w:rsidR="002D79A1" w:rsidRPr="002D79A1" w:rsidRDefault="002D79A1" w:rsidP="002D79A1">
      <w:pPr>
        <w:spacing w:before="240" w:after="0" w:line="240" w:lineRule="auto"/>
        <w:rPr>
          <w:ins w:id="4" w:author="Li, Jianying (NIH/NIEHS) [C]" w:date="2021-09-21T16:24:00Z"/>
          <w:rFonts w:ascii="Times New Roman" w:eastAsia="Times New Roman" w:hAnsi="Times New Roman" w:cs="Times New Roman"/>
          <w:bCs/>
          <w:sz w:val="24"/>
          <w:szCs w:val="24"/>
          <w:lang w:eastAsia="zh-CN"/>
        </w:rPr>
      </w:pPr>
      <w:ins w:id="5" w:author="Li, Jianying (NIH/NIEHS) [C]" w:date="2021-09-21T16:24:00Z">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ins>
    </w:p>
    <w:p w14:paraId="1B5901EB" w14:textId="77777777" w:rsidR="002D79A1" w:rsidRPr="002D79A1" w:rsidRDefault="002D79A1" w:rsidP="002D79A1">
      <w:pPr>
        <w:spacing w:before="240" w:after="0" w:line="240" w:lineRule="auto"/>
        <w:rPr>
          <w:ins w:id="6" w:author="Li, Jianying (NIH/NIEHS) [C]" w:date="2021-09-21T16:24:00Z"/>
          <w:rFonts w:ascii="Times New Roman" w:eastAsia="Times New Roman" w:hAnsi="Times New Roman" w:cs="Times New Roman"/>
          <w:bCs/>
          <w:sz w:val="24"/>
          <w:szCs w:val="24"/>
          <w:lang w:eastAsia="zh-CN"/>
        </w:rPr>
      </w:pPr>
      <w:ins w:id="7" w:author="Li, Jianying (NIH/NIEHS) [C]" w:date="2021-09-21T16:24:00Z">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ins>
    </w:p>
    <w:p w14:paraId="40AB4A78" w14:textId="77777777" w:rsidR="002D79A1" w:rsidRPr="002D79A1" w:rsidRDefault="002D79A1" w:rsidP="002D79A1">
      <w:pPr>
        <w:spacing w:before="240" w:after="0" w:line="240" w:lineRule="auto"/>
        <w:rPr>
          <w:ins w:id="8" w:author="Li, Jianying (NIH/NIEHS) [C]" w:date="2021-09-21T16:24:00Z"/>
          <w:rFonts w:ascii="Times New Roman" w:eastAsia="Times New Roman" w:hAnsi="Times New Roman" w:cs="Times New Roman"/>
          <w:bCs/>
          <w:sz w:val="24"/>
          <w:szCs w:val="24"/>
          <w:lang w:eastAsia="zh-CN"/>
        </w:rPr>
      </w:pPr>
      <w:ins w:id="9" w:author="Li, Jianying (NIH/NIEHS) [C]" w:date="2021-09-21T16:24:00Z">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ins>
    </w:p>
    <w:p w14:paraId="0654BCFB" w14:textId="77777777" w:rsidR="002D79A1" w:rsidRPr="002D79A1" w:rsidRDefault="002D79A1" w:rsidP="002D79A1">
      <w:pPr>
        <w:spacing w:before="240" w:after="0" w:line="240" w:lineRule="auto"/>
        <w:rPr>
          <w:ins w:id="10" w:author="Li, Jianying (NIH/NIEHS) [C]" w:date="2021-09-21T16:24:00Z"/>
          <w:rFonts w:ascii="Times New Roman" w:eastAsia="Times New Roman" w:hAnsi="Times New Roman" w:cs="Times New Roman"/>
          <w:bCs/>
          <w:sz w:val="24"/>
          <w:szCs w:val="24"/>
          <w:lang w:eastAsia="zh-CN"/>
        </w:rPr>
      </w:pPr>
      <w:ins w:id="11" w:author="Li, Jianying (NIH/NIEHS) [C]" w:date="2021-09-21T16:24:00Z">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ins>
    </w:p>
    <w:p w14:paraId="7BE2A56C" w14:textId="77777777" w:rsidR="002D79A1" w:rsidRPr="002D79A1" w:rsidRDefault="002D79A1" w:rsidP="002D79A1">
      <w:pPr>
        <w:spacing w:before="240" w:after="0" w:line="240" w:lineRule="auto"/>
        <w:rPr>
          <w:ins w:id="12" w:author="Li, Jianying (NIH/NIEHS) [C]" w:date="2021-09-21T16:24:00Z"/>
          <w:rFonts w:ascii="Times New Roman" w:eastAsia="Times New Roman" w:hAnsi="Times New Roman" w:cs="Times New Roman"/>
          <w:bCs/>
          <w:sz w:val="24"/>
          <w:szCs w:val="24"/>
          <w:lang w:eastAsia="zh-CN"/>
        </w:rPr>
      </w:pPr>
      <w:ins w:id="13" w:author="Li, Jianying (NIH/NIEHS) [C]" w:date="2021-09-21T16:24:00Z">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ins>
    </w:p>
    <w:p w14:paraId="5A26D4FB" w14:textId="40F121EF" w:rsidR="00E83565" w:rsidRPr="00DC7269" w:rsidDel="002D79A1" w:rsidRDefault="002D79A1" w:rsidP="002D79A1">
      <w:pPr>
        <w:rPr>
          <w:del w:id="14" w:author="Li, Jianying (NIH/NIEHS) [C]" w:date="2021-09-21T16:24:00Z"/>
          <w:rFonts w:ascii="Times New Roman" w:hAnsi="Times New Roman" w:cs="Times New Roman"/>
          <w:sz w:val="24"/>
          <w:szCs w:val="24"/>
        </w:rPr>
      </w:pPr>
      <w:ins w:id="15" w:author="Li, Jianying (NIH/NIEHS) [C]" w:date="2021-09-21T16:24:00Z">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ins>
      <w:del w:id="16" w:author="Li, Jianying (NIH/NIEHS) [C]" w:date="2021-09-21T16:24:00Z">
        <w:r w:rsidR="00E83565" w:rsidRPr="00DC7269" w:rsidDel="002D79A1">
          <w:rPr>
            <w:rFonts w:ascii="Times New Roman" w:hAnsi="Times New Roman" w:cs="Times New Roman"/>
            <w:b/>
            <w:sz w:val="24"/>
            <w:szCs w:val="24"/>
          </w:rPr>
          <w:delText>Jianying Li</w:delText>
        </w:r>
        <w:r w:rsidR="00E83565" w:rsidRPr="00DC7269" w:rsidDel="002D79A1">
          <w:rPr>
            <w:rFonts w:ascii="Times New Roman" w:hAnsi="Times New Roman" w:cs="Times New Roman"/>
            <w:b/>
            <w:sz w:val="24"/>
            <w:szCs w:val="24"/>
            <w:vertAlign w:val="superscript"/>
          </w:rPr>
          <w:delText>1,2,3</w:delText>
        </w:r>
        <w:r w:rsidR="00E83565" w:rsidRPr="00DC7269" w:rsidDel="002D79A1">
          <w:rPr>
            <w:rFonts w:ascii="Times New Roman" w:hAnsi="Times New Roman" w:cs="Times New Roman"/>
            <w:color w:val="020202"/>
            <w:shd w:val="clear" w:color="auto" w:fill="F9F9F9"/>
          </w:rPr>
          <w:delText xml:space="preserve"> </w:delText>
        </w:r>
        <w:r w:rsidR="00E83565" w:rsidRPr="00DC7269" w:rsidDel="002D79A1">
          <w:rPr>
            <w:rFonts w:ascii="Times New Roman" w:hAnsi="Times New Roman" w:cs="Times New Roman"/>
            <w:color w:val="020202"/>
            <w:shd w:val="clear" w:color="auto" w:fill="F9F9F9"/>
            <w:vertAlign w:val="superscript"/>
          </w:rPr>
          <w:delText>†</w:delText>
        </w:r>
        <w:r w:rsidR="00E83565" w:rsidRPr="00DC7269" w:rsidDel="002D79A1">
          <w:rPr>
            <w:rFonts w:ascii="Times New Roman" w:hAnsi="Times New Roman" w:cs="Times New Roman"/>
            <w:b/>
            <w:sz w:val="24"/>
            <w:szCs w:val="24"/>
          </w:rPr>
          <w:delText>, Pierre R. Bushel</w:delText>
        </w:r>
        <w:r w:rsidR="00E83565" w:rsidRPr="00DC7269" w:rsidDel="002D79A1">
          <w:rPr>
            <w:rFonts w:ascii="Times New Roman" w:hAnsi="Times New Roman" w:cs="Times New Roman"/>
            <w:b/>
            <w:sz w:val="24"/>
            <w:szCs w:val="24"/>
            <w:vertAlign w:val="superscript"/>
          </w:rPr>
          <w:delText>3,4</w:delText>
        </w:r>
        <w:r w:rsidR="00E83565" w:rsidRPr="00DC7269" w:rsidDel="002D79A1">
          <w:rPr>
            <w:rFonts w:ascii="Times New Roman" w:hAnsi="Times New Roman" w:cs="Times New Roman"/>
            <w:color w:val="020202"/>
            <w:shd w:val="clear" w:color="auto" w:fill="F9F9F9"/>
            <w:vertAlign w:val="superscript"/>
          </w:rPr>
          <w:delText xml:space="preserve"> †</w:delText>
        </w:r>
        <w:r w:rsidR="00E83565" w:rsidRPr="00DC7269" w:rsidDel="002D79A1">
          <w:rPr>
            <w:rFonts w:ascii="Times New Roman" w:hAnsi="Times New Roman" w:cs="Times New Roman"/>
            <w:b/>
            <w:sz w:val="24"/>
            <w:szCs w:val="24"/>
          </w:rPr>
          <w:delText>, Lin Lin</w:delText>
        </w:r>
        <w:r w:rsidR="00E83565" w:rsidRPr="00DC7269" w:rsidDel="002D79A1">
          <w:rPr>
            <w:rFonts w:ascii="Times New Roman" w:hAnsi="Times New Roman" w:cs="Times New Roman"/>
            <w:b/>
            <w:sz w:val="24"/>
            <w:szCs w:val="24"/>
            <w:vertAlign w:val="superscript"/>
          </w:rPr>
          <w:delText>5</w:delText>
        </w:r>
        <w:r w:rsidR="00E83565" w:rsidRPr="00DC7269" w:rsidDel="002D79A1">
          <w:rPr>
            <w:rFonts w:ascii="Times New Roman" w:hAnsi="Times New Roman" w:cs="Times New Roman"/>
            <w:b/>
            <w:sz w:val="24"/>
            <w:szCs w:val="24"/>
          </w:rPr>
          <w:delText>, Kevin Day</w:delText>
        </w:r>
        <w:r w:rsidR="00E83565" w:rsidRPr="00DC7269" w:rsidDel="002D79A1">
          <w:rPr>
            <w:rFonts w:ascii="Times New Roman" w:hAnsi="Times New Roman" w:cs="Times New Roman"/>
            <w:b/>
            <w:sz w:val="24"/>
            <w:szCs w:val="24"/>
            <w:vertAlign w:val="superscript"/>
          </w:rPr>
          <w:delText>6</w:delText>
        </w:r>
        <w:r w:rsidR="00E83565" w:rsidRPr="00DC7269" w:rsidDel="002D79A1">
          <w:rPr>
            <w:rFonts w:ascii="Times New Roman" w:hAnsi="Times New Roman" w:cs="Times New Roman"/>
            <w:b/>
            <w:sz w:val="24"/>
            <w:szCs w:val="24"/>
          </w:rPr>
          <w:delText>, Tianyuan Wang</w:delText>
        </w:r>
        <w:r w:rsidR="00E83565" w:rsidRPr="00DC7269" w:rsidDel="002D79A1">
          <w:rPr>
            <w:rFonts w:ascii="Times New Roman" w:hAnsi="Times New Roman" w:cs="Times New Roman"/>
            <w:b/>
            <w:sz w:val="24"/>
            <w:szCs w:val="24"/>
            <w:vertAlign w:val="superscript"/>
          </w:rPr>
          <w:delText>1,2</w:delText>
        </w:r>
        <w:r w:rsidR="00E83565" w:rsidRPr="00DC7269" w:rsidDel="002D79A1">
          <w:rPr>
            <w:rFonts w:ascii="Times New Roman" w:hAnsi="Times New Roman" w:cs="Times New Roman"/>
            <w:b/>
            <w:sz w:val="24"/>
            <w:szCs w:val="24"/>
          </w:rPr>
          <w:delText>, Francesco J. DeMayo</w:delText>
        </w:r>
        <w:r w:rsidR="00E83565" w:rsidRPr="00DC7269" w:rsidDel="002D79A1">
          <w:rPr>
            <w:rFonts w:ascii="Times New Roman" w:hAnsi="Times New Roman" w:cs="Times New Roman"/>
            <w:b/>
            <w:sz w:val="24"/>
            <w:szCs w:val="24"/>
            <w:vertAlign w:val="superscript"/>
          </w:rPr>
          <w:delText>7</w:delText>
        </w:r>
        <w:r w:rsidR="00E83565" w:rsidRPr="00DC7269" w:rsidDel="002D79A1">
          <w:rPr>
            <w:rFonts w:ascii="Times New Roman" w:hAnsi="Times New Roman" w:cs="Times New Roman"/>
            <w:b/>
            <w:sz w:val="24"/>
            <w:szCs w:val="24"/>
          </w:rPr>
          <w:delText>, San-Pin Wu</w:delText>
        </w:r>
        <w:r w:rsidR="00E83565" w:rsidRPr="00DC7269" w:rsidDel="002D79A1">
          <w:rPr>
            <w:rFonts w:ascii="Times New Roman" w:hAnsi="Times New Roman" w:cs="Times New Roman"/>
            <w:b/>
            <w:sz w:val="24"/>
            <w:szCs w:val="24"/>
            <w:vertAlign w:val="superscript"/>
          </w:rPr>
          <w:delText>7 *</w:delText>
        </w:r>
        <w:r w:rsidR="00E83565" w:rsidRPr="00DC7269" w:rsidDel="002D79A1">
          <w:rPr>
            <w:rFonts w:ascii="Times New Roman" w:hAnsi="Times New Roman" w:cs="Times New Roman"/>
            <w:b/>
            <w:sz w:val="24"/>
            <w:szCs w:val="24"/>
          </w:rPr>
          <w:delText>, and Jian-Liang Li</w:delText>
        </w:r>
        <w:r w:rsidR="00E83565" w:rsidRPr="00DC7269" w:rsidDel="002D79A1">
          <w:rPr>
            <w:rFonts w:ascii="Times New Roman" w:hAnsi="Times New Roman" w:cs="Times New Roman"/>
            <w:b/>
            <w:sz w:val="24"/>
            <w:szCs w:val="24"/>
            <w:vertAlign w:val="superscript"/>
          </w:rPr>
          <w:delText>1 *</w:delText>
        </w:r>
      </w:del>
    </w:p>
    <w:p w14:paraId="1EC57B40" w14:textId="4B09421D" w:rsidR="00E83565" w:rsidRPr="00DC7269" w:rsidDel="002D79A1" w:rsidRDefault="00E83565" w:rsidP="00E83565">
      <w:pPr>
        <w:spacing w:before="240"/>
        <w:rPr>
          <w:del w:id="17" w:author="Li, Jianying (NIH/NIEHS) [C]" w:date="2021-09-21T16:24:00Z"/>
          <w:rFonts w:ascii="Times New Roman" w:hAnsi="Times New Roman" w:cs="Times New Roman"/>
          <w:b/>
        </w:rPr>
      </w:pPr>
    </w:p>
    <w:p w14:paraId="19160677" w14:textId="704459B6" w:rsidR="00E83565" w:rsidRPr="00DC7269" w:rsidDel="002D79A1" w:rsidRDefault="00E83565" w:rsidP="00E83565">
      <w:pPr>
        <w:spacing w:before="240"/>
        <w:rPr>
          <w:del w:id="18" w:author="Li, Jianying (NIH/NIEHS) [C]" w:date="2021-09-21T16:24:00Z"/>
          <w:rFonts w:ascii="Times New Roman" w:hAnsi="Times New Roman" w:cs="Times New Roman"/>
          <w:bCs/>
        </w:rPr>
      </w:pPr>
      <w:del w:id="19" w:author="Li, Jianying (NIH/NIEHS) [C]" w:date="2021-09-21T16:24:00Z">
        <w:r w:rsidRPr="00DC7269" w:rsidDel="002D79A1">
          <w:rPr>
            <w:rFonts w:ascii="Times New Roman" w:hAnsi="Times New Roman" w:cs="Times New Roman"/>
            <w:bCs/>
            <w:vertAlign w:val="superscript"/>
          </w:rPr>
          <w:delText xml:space="preserve">1 </w:delText>
        </w:r>
        <w:r w:rsidRPr="00DC7269" w:rsidDel="002D79A1">
          <w:rPr>
            <w:rFonts w:ascii="Times New Roman" w:hAnsi="Times New Roman" w:cs="Times New Roman"/>
            <w:bCs/>
            <w:sz w:val="24"/>
            <w:szCs w:val="24"/>
          </w:rPr>
          <w:delText xml:space="preserve">Integrative Bioinformatics, </w:delText>
        </w:r>
        <w:bookmarkStart w:id="20" w:name="_Hlk70495204"/>
        <w:r w:rsidRPr="00DC7269" w:rsidDel="002D79A1">
          <w:rPr>
            <w:rFonts w:ascii="Times New Roman" w:hAnsi="Times New Roman" w:cs="Times New Roman"/>
            <w:bCs/>
            <w:sz w:val="24"/>
            <w:szCs w:val="24"/>
          </w:rPr>
          <w:delText xml:space="preserve">Epigenetics and Stem Cell Biology </w:delText>
        </w:r>
        <w:r w:rsidR="000C5E80" w:rsidRPr="00DC7269" w:rsidDel="002D79A1">
          <w:rPr>
            <w:rFonts w:ascii="Times New Roman" w:hAnsi="Times New Roman" w:cs="Times New Roman"/>
            <w:bCs/>
            <w:sz w:val="24"/>
            <w:szCs w:val="24"/>
          </w:rPr>
          <w:delText>Laboratory</w:delText>
        </w:r>
        <w:r w:rsidRPr="00DC7269" w:rsidDel="002D79A1">
          <w:rPr>
            <w:rFonts w:ascii="Times New Roman" w:hAnsi="Times New Roman" w:cs="Times New Roman"/>
            <w:bCs/>
            <w:sz w:val="24"/>
            <w:szCs w:val="24"/>
          </w:rPr>
          <w:delText xml:space="preserve">, </w:delText>
        </w:r>
        <w:bookmarkEnd w:id="20"/>
        <w:r w:rsidRPr="00DC7269" w:rsidDel="002D79A1">
          <w:rPr>
            <w:rFonts w:ascii="Times New Roman" w:hAnsi="Times New Roman" w:cs="Times New Roman"/>
            <w:bCs/>
            <w:sz w:val="24"/>
            <w:szCs w:val="24"/>
          </w:rPr>
          <w:delText>Division of Intramural Research, National Institute of Environmental Health Sciences, Research Triangle Park, NC 27709, USA</w:delText>
        </w:r>
      </w:del>
    </w:p>
    <w:p w14:paraId="7D02D041" w14:textId="1AAB73A0" w:rsidR="00E83565" w:rsidRPr="00DC7269" w:rsidDel="002D79A1" w:rsidRDefault="00E83565" w:rsidP="00E83565">
      <w:pPr>
        <w:spacing w:before="240"/>
        <w:rPr>
          <w:del w:id="21" w:author="Li, Jianying (NIH/NIEHS) [C]" w:date="2021-09-21T16:24:00Z"/>
          <w:rFonts w:ascii="Times New Roman" w:hAnsi="Times New Roman" w:cs="Times New Roman"/>
          <w:bCs/>
        </w:rPr>
      </w:pPr>
      <w:del w:id="22" w:author="Li, Jianying (NIH/NIEHS) [C]" w:date="2021-09-21T16:24:00Z">
        <w:r w:rsidRPr="00DC7269" w:rsidDel="002D79A1">
          <w:rPr>
            <w:rFonts w:ascii="Times New Roman" w:hAnsi="Times New Roman" w:cs="Times New Roman"/>
            <w:bCs/>
            <w:vertAlign w:val="superscript"/>
          </w:rPr>
          <w:delText xml:space="preserve">2 </w:delText>
        </w:r>
        <w:r w:rsidRPr="00DC7269" w:rsidDel="002D79A1">
          <w:rPr>
            <w:rFonts w:ascii="Times New Roman" w:hAnsi="Times New Roman" w:cs="Times New Roman"/>
            <w:bCs/>
            <w:sz w:val="24"/>
            <w:szCs w:val="24"/>
          </w:rPr>
          <w:delText>Kelly Government Solutions, Research Triangle Park, NC 27709, USA</w:delText>
        </w:r>
      </w:del>
    </w:p>
    <w:p w14:paraId="6FFC4353" w14:textId="25D31453" w:rsidR="00E83565" w:rsidRPr="00DC7269" w:rsidDel="002D79A1" w:rsidRDefault="00E83565" w:rsidP="00E83565">
      <w:pPr>
        <w:spacing w:before="240"/>
        <w:rPr>
          <w:del w:id="23" w:author="Li, Jianying (NIH/NIEHS) [C]" w:date="2021-09-21T16:24:00Z"/>
          <w:rFonts w:ascii="Times New Roman" w:hAnsi="Times New Roman" w:cs="Times New Roman"/>
          <w:bCs/>
        </w:rPr>
      </w:pPr>
      <w:del w:id="24" w:author="Li, Jianying (NIH/NIEHS) [C]" w:date="2021-09-21T16:24:00Z">
        <w:r w:rsidRPr="00DC7269" w:rsidDel="002D79A1">
          <w:rPr>
            <w:rFonts w:ascii="Times New Roman" w:hAnsi="Times New Roman" w:cs="Times New Roman"/>
            <w:bCs/>
            <w:vertAlign w:val="superscript"/>
          </w:rPr>
          <w:delText xml:space="preserve">3 </w:delText>
        </w:r>
        <w:r w:rsidRPr="00DC7269" w:rsidDel="002D79A1">
          <w:rPr>
            <w:rFonts w:ascii="Times New Roman" w:hAnsi="Times New Roman" w:cs="Times New Roman"/>
            <w:bCs/>
            <w:iCs/>
            <w:sz w:val="24"/>
            <w:szCs w:val="24"/>
          </w:rPr>
          <w:delText xml:space="preserve">Massive Genome Informatics Group, </w:delText>
        </w:r>
        <w:r w:rsidRPr="00DC7269" w:rsidDel="002D79A1">
          <w:rPr>
            <w:rFonts w:ascii="Times New Roman" w:hAnsi="Times New Roman" w:cs="Times New Roman"/>
            <w:bCs/>
            <w:sz w:val="24"/>
            <w:szCs w:val="24"/>
          </w:rPr>
          <w:delText>National Institute of Environmental Health Sciences, Research Triangle Park, NC 27709, USA</w:delText>
        </w:r>
      </w:del>
    </w:p>
    <w:p w14:paraId="3BAFAEC7" w14:textId="700D7C0C" w:rsidR="00E83565" w:rsidRPr="00DC7269" w:rsidDel="002D79A1" w:rsidRDefault="00E83565" w:rsidP="00E83565">
      <w:pPr>
        <w:spacing w:before="240"/>
        <w:rPr>
          <w:del w:id="25" w:author="Li, Jianying (NIH/NIEHS) [C]" w:date="2021-09-21T16:24:00Z"/>
          <w:rFonts w:ascii="Times New Roman" w:hAnsi="Times New Roman" w:cs="Times New Roman"/>
          <w:bCs/>
        </w:rPr>
      </w:pPr>
      <w:del w:id="26" w:author="Li, Jianying (NIH/NIEHS) [C]" w:date="2021-09-21T16:24:00Z">
        <w:r w:rsidRPr="00DC7269" w:rsidDel="002D79A1">
          <w:rPr>
            <w:rFonts w:ascii="Times New Roman" w:hAnsi="Times New Roman" w:cs="Times New Roman"/>
            <w:bCs/>
            <w:vertAlign w:val="superscript"/>
          </w:rPr>
          <w:delText xml:space="preserve">4 </w:delText>
        </w:r>
        <w:r w:rsidRPr="00DC7269" w:rsidDel="002D79A1">
          <w:rPr>
            <w:rFonts w:ascii="Times New Roman" w:hAnsi="Times New Roman" w:cs="Times New Roman"/>
            <w:bCs/>
            <w:sz w:val="24"/>
            <w:szCs w:val="24"/>
          </w:rPr>
          <w:delText>Biostatistics and Computational Biology Branch, Division of Intramural Research, National Institute of Environmental Health Sciences, Research Triangle Park, NC 27709, USA</w:delText>
        </w:r>
      </w:del>
    </w:p>
    <w:p w14:paraId="5DD0EA39" w14:textId="01E32939" w:rsidR="00E83565" w:rsidRPr="00DC7269" w:rsidDel="002D79A1" w:rsidRDefault="00E83565" w:rsidP="00E83565">
      <w:pPr>
        <w:spacing w:before="240"/>
        <w:rPr>
          <w:del w:id="27" w:author="Li, Jianying (NIH/NIEHS) [C]" w:date="2021-09-21T16:24:00Z"/>
          <w:rFonts w:ascii="Times New Roman" w:hAnsi="Times New Roman" w:cs="Times New Roman"/>
          <w:bCs/>
        </w:rPr>
      </w:pPr>
      <w:del w:id="28" w:author="Li, Jianying (NIH/NIEHS) [C]" w:date="2021-09-21T16:24:00Z">
        <w:r w:rsidRPr="00DC7269" w:rsidDel="002D79A1">
          <w:rPr>
            <w:rFonts w:ascii="Times New Roman" w:hAnsi="Times New Roman" w:cs="Times New Roman"/>
            <w:bCs/>
            <w:vertAlign w:val="superscript"/>
          </w:rPr>
          <w:delText xml:space="preserve">5 </w:delText>
        </w:r>
        <w:r w:rsidRPr="00DC7269" w:rsidDel="002D79A1">
          <w:rPr>
            <w:rFonts w:ascii="Times New Roman" w:hAnsi="Times New Roman" w:cs="Times New Roman"/>
            <w:bCs/>
            <w:sz w:val="24"/>
            <w:szCs w:val="24"/>
          </w:rPr>
          <w:delText>Department of Family Health Care Nursing, University of California at San Francisco, San Francisco, CA 94143, USA</w:delText>
        </w:r>
      </w:del>
    </w:p>
    <w:p w14:paraId="32B6760F" w14:textId="0ACA7B7D" w:rsidR="00E83565" w:rsidRPr="00DC7269" w:rsidDel="002D79A1" w:rsidRDefault="00E83565" w:rsidP="00E83565">
      <w:pPr>
        <w:spacing w:before="240"/>
        <w:rPr>
          <w:del w:id="29" w:author="Li, Jianying (NIH/NIEHS) [C]" w:date="2021-09-21T16:24:00Z"/>
          <w:rFonts w:ascii="Times New Roman" w:hAnsi="Times New Roman" w:cs="Times New Roman"/>
          <w:bCs/>
        </w:rPr>
      </w:pPr>
      <w:del w:id="30" w:author="Li, Jianying (NIH/NIEHS) [C]" w:date="2021-09-21T16:24:00Z">
        <w:r w:rsidRPr="00DC7269" w:rsidDel="002D79A1">
          <w:rPr>
            <w:rFonts w:ascii="Times New Roman" w:hAnsi="Times New Roman" w:cs="Times New Roman"/>
            <w:bCs/>
            <w:vertAlign w:val="superscript"/>
          </w:rPr>
          <w:delText xml:space="preserve">6 </w:delText>
        </w:r>
        <w:r w:rsidRPr="00DC7269" w:rsidDel="002D79A1">
          <w:rPr>
            <w:rFonts w:ascii="Times New Roman" w:hAnsi="Times New Roman" w:cs="Times New Roman"/>
            <w:bCs/>
            <w:sz w:val="24"/>
            <w:szCs w:val="24"/>
          </w:rPr>
          <w:delText>Duke University, Durham NC 27713</w:delText>
        </w:r>
      </w:del>
    </w:p>
    <w:p w14:paraId="1CDBDFC3" w14:textId="78A8EEB5" w:rsidR="00E83565" w:rsidRPr="00DC7269" w:rsidDel="002D79A1" w:rsidRDefault="00E83565" w:rsidP="00E83565">
      <w:pPr>
        <w:spacing w:before="240"/>
        <w:rPr>
          <w:del w:id="31" w:author="Li, Jianying (NIH/NIEHS) [C]" w:date="2021-09-21T16:24:00Z"/>
          <w:rFonts w:ascii="Times New Roman" w:hAnsi="Times New Roman" w:cs="Times New Roman"/>
          <w:bCs/>
        </w:rPr>
      </w:pPr>
      <w:del w:id="32" w:author="Li, Jianying (NIH/NIEHS) [C]" w:date="2021-09-21T16:24:00Z">
        <w:r w:rsidRPr="00DC7269" w:rsidDel="002D79A1">
          <w:rPr>
            <w:rFonts w:ascii="Times New Roman" w:hAnsi="Times New Roman" w:cs="Times New Roman"/>
            <w:bCs/>
            <w:vertAlign w:val="superscript"/>
          </w:rPr>
          <w:delText xml:space="preserve">7 </w:delText>
        </w:r>
        <w:r w:rsidRPr="00DC7269" w:rsidDel="002D79A1">
          <w:rPr>
            <w:rFonts w:ascii="Times New Roman" w:hAnsi="Times New Roman" w:cs="Times New Roman"/>
            <w:bCs/>
            <w:sz w:val="24"/>
            <w:szCs w:val="24"/>
          </w:rPr>
          <w:delText>Reproductive and Developmental Biology Laboratory, National Institute of Environmental Health Sciences, Research Triangle Park, NC 27709, USA</w:delText>
        </w:r>
      </w:del>
    </w:p>
    <w:p w14:paraId="3A240C2A" w14:textId="77777777" w:rsidR="00E83565" w:rsidRPr="00DC7269" w:rsidRDefault="00E83565" w:rsidP="00E83565">
      <w:pPr>
        <w:spacing w:before="240"/>
        <w:rPr>
          <w:rFonts w:ascii="Times New Roman" w:hAnsi="Times New Roman" w:cs="Times New Roman"/>
          <w:b/>
        </w:rPr>
      </w:pP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4BD754C7" w14:textId="0B672876" w:rsidR="003F6CF7" w:rsidRPr="00E41667" w:rsidRDefault="0089644C" w:rsidP="00EE2E6B">
      <w:pPr>
        <w:spacing w:line="480" w:lineRule="auto"/>
        <w:jc w:val="center"/>
        <w:rPr>
          <w:rFonts w:ascii="Times New Roman" w:eastAsiaTheme="majorEastAsia" w:hAnsi="Times New Roman" w:cs="Times New Roman"/>
          <w:b/>
          <w:bCs/>
          <w:color w:val="000000" w:themeColor="text1"/>
          <w:kern w:val="24"/>
          <w:sz w:val="24"/>
          <w:szCs w:val="24"/>
        </w:rPr>
      </w:pPr>
      <w:commentRangeStart w:id="33"/>
      <w:del w:id="34" w:author="Li, Jianying (NIH/NIEHS) [C]" w:date="2021-09-22T16:31:00Z">
        <w:r w:rsidRPr="00E41667" w:rsidDel="004E3D14">
          <w:rPr>
            <w:rFonts w:ascii="Times New Roman" w:hAnsi="Times New Roman" w:cs="Times New Roman"/>
            <w:noProof/>
            <w:sz w:val="24"/>
            <w:szCs w:val="24"/>
          </w:rPr>
          <w:lastRenderedPageBreak/>
          <w:drawing>
            <wp:inline distT="0" distB="0" distL="0" distR="0" wp14:anchorId="3009FE20" wp14:editId="0F87FA28">
              <wp:extent cx="5943600" cy="334327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del>
      <w:commentRangeEnd w:id="33"/>
      <w:r w:rsidR="00D36306">
        <w:rPr>
          <w:rStyle w:val="CommentReference"/>
        </w:rPr>
        <w:commentReference w:id="33"/>
      </w:r>
    </w:p>
    <w:p w14:paraId="77310492" w14:textId="1D024FC4" w:rsidR="0089644C" w:rsidRPr="00E41667" w:rsidDel="002E4396" w:rsidRDefault="0089644C" w:rsidP="0089644C">
      <w:pPr>
        <w:spacing w:after="0" w:line="480" w:lineRule="auto"/>
        <w:rPr>
          <w:del w:id="35" w:author="Li, Jianying (NIH/NIEHS) [C]" w:date="2021-09-29T14:36:00Z"/>
          <w:rFonts w:ascii="Times New Roman" w:hAnsi="Times New Roman" w:cs="Times New Roman"/>
          <w:sz w:val="24"/>
          <w:szCs w:val="24"/>
        </w:rPr>
      </w:pPr>
      <w:del w:id="36"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Figure </w:delText>
        </w:r>
        <w:r w:rsidDel="002E4396">
          <w:rPr>
            <w:rFonts w:ascii="Times New Roman" w:hAnsi="Times New Roman" w:cs="Times New Roman"/>
            <w:b/>
            <w:bCs/>
            <w:sz w:val="24"/>
            <w:szCs w:val="24"/>
          </w:rPr>
          <w:delText>1</w:delText>
        </w:r>
        <w:r w:rsidRPr="00E41667" w:rsidDel="002E4396">
          <w:rPr>
            <w:rFonts w:ascii="Times New Roman" w:hAnsi="Times New Roman" w:cs="Times New Roman"/>
            <w:sz w:val="24"/>
            <w:szCs w:val="24"/>
          </w:rPr>
          <w:delText xml:space="preserve">. A two-class (elimination with or without replacement) bootstrap resampling simulation. From the initial GATA2 significant gene list in the yellow rectangle, </w:delText>
        </w:r>
        <w:r w:rsidDel="002E4396">
          <w:rPr>
            <w:rFonts w:ascii="Times New Roman" w:hAnsi="Times New Roman" w:cs="Times New Roman"/>
            <w:sz w:val="24"/>
            <w:szCs w:val="24"/>
          </w:rPr>
          <w:delText>the</w:delText>
        </w:r>
        <w:r w:rsidRPr="00E41667" w:rsidDel="002E4396">
          <w:rPr>
            <w:rFonts w:ascii="Times New Roman" w:hAnsi="Times New Roman" w:cs="Times New Roman"/>
            <w:sz w:val="24"/>
            <w:szCs w:val="24"/>
          </w:rPr>
          <w:delText xml:space="preserve"> same number of genes as that of the subset of genes (represented by the white oval shape inside the yellow rectangle) are eliminated either without replacement (left side) or with replacement other than those in the subset” (right side). </w:delText>
        </w:r>
      </w:del>
      <w:del w:id="37" w:author="Li, Jianying (NIH/NIEHS) [C]" w:date="2021-09-21T16:26:00Z">
        <w:r w:rsidRPr="00E41667" w:rsidDel="00C6771E">
          <w:rPr>
            <w:rFonts w:ascii="Times New Roman" w:hAnsi="Times New Roman" w:cs="Times New Roman"/>
            <w:sz w:val="24"/>
            <w:szCs w:val="24"/>
          </w:rPr>
          <w:delText>T</w:delText>
        </w:r>
      </w:del>
      <w:del w:id="38" w:author="Li, Jianying (NIH/NIEHS) [C]" w:date="2021-09-29T14:36:00Z">
        <w:r w:rsidRPr="00E41667" w:rsidDel="002E4396">
          <w:rPr>
            <w:rFonts w:ascii="Times New Roman" w:hAnsi="Times New Roman" w:cs="Times New Roman"/>
            <w:sz w:val="24"/>
            <w:szCs w:val="24"/>
          </w:rPr>
          <w:delText>he resulting shrunk</w:delText>
        </w:r>
        <w:r w:rsidDel="002E4396">
          <w:rPr>
            <w:rFonts w:ascii="Times New Roman" w:hAnsi="Times New Roman" w:cs="Times New Roman"/>
            <w:sz w:val="24"/>
            <w:szCs w:val="24"/>
          </w:rPr>
          <w:delText>en</w:delText>
        </w:r>
        <w:r w:rsidRPr="00E41667" w:rsidDel="002E4396">
          <w:rPr>
            <w:rFonts w:ascii="Times New Roman" w:hAnsi="Times New Roman" w:cs="Times New Roman"/>
            <w:sz w:val="24"/>
            <w:szCs w:val="24"/>
          </w:rPr>
          <w:delText xml:space="preserve"> GATA2 </w:delText>
        </w:r>
        <w:r w:rsidDel="002E4396">
          <w:rPr>
            <w:rFonts w:ascii="Times New Roman" w:hAnsi="Times New Roman" w:cs="Times New Roman"/>
            <w:sz w:val="24"/>
            <w:szCs w:val="24"/>
          </w:rPr>
          <w:delText xml:space="preserve">gene list </w:delText>
        </w:r>
      </w:del>
      <w:del w:id="39" w:author="Li, Jianying (NIH/NIEHS) [C]" w:date="2021-09-21T17:48:00Z">
        <w:r w:rsidRPr="00E41667" w:rsidDel="00C65689">
          <w:rPr>
            <w:rFonts w:ascii="Times New Roman" w:hAnsi="Times New Roman" w:cs="Times New Roman"/>
            <w:sz w:val="24"/>
            <w:szCs w:val="24"/>
          </w:rPr>
          <w:delText xml:space="preserve">or </w:delText>
        </w:r>
        <w:r w:rsidDel="00C65689">
          <w:rPr>
            <w:rFonts w:ascii="Times New Roman" w:hAnsi="Times New Roman" w:cs="Times New Roman"/>
            <w:sz w:val="24"/>
            <w:szCs w:val="24"/>
          </w:rPr>
          <w:delText>reduced</w:delText>
        </w:r>
        <w:r w:rsidRPr="00E41667" w:rsidDel="00C65689">
          <w:rPr>
            <w:rFonts w:ascii="Times New Roman" w:hAnsi="Times New Roman" w:cs="Times New Roman"/>
            <w:sz w:val="24"/>
            <w:szCs w:val="24"/>
          </w:rPr>
          <w:delText xml:space="preserve"> GATA2 </w:delText>
        </w:r>
        <w:r w:rsidDel="00C65689">
          <w:rPr>
            <w:rFonts w:ascii="Times New Roman" w:hAnsi="Times New Roman" w:cs="Times New Roman"/>
            <w:sz w:val="24"/>
            <w:szCs w:val="24"/>
          </w:rPr>
          <w:delText>then</w:delText>
        </w:r>
        <w:r w:rsidRPr="00E41667" w:rsidDel="00C65689">
          <w:rPr>
            <w:rFonts w:ascii="Times New Roman" w:hAnsi="Times New Roman" w:cs="Times New Roman"/>
            <w:sz w:val="24"/>
            <w:szCs w:val="24"/>
          </w:rPr>
          <w:delText xml:space="preserve"> restored by </w:delText>
        </w:r>
      </w:del>
      <w:del w:id="40" w:author="Li, Jianying (NIH/NIEHS) [C]" w:date="2021-09-29T14:36:00Z">
        <w:r w:rsidRPr="00E41667" w:rsidDel="002E4396">
          <w:rPr>
            <w:rFonts w:ascii="Times New Roman" w:hAnsi="Times New Roman" w:cs="Times New Roman"/>
            <w:sz w:val="24"/>
            <w:szCs w:val="24"/>
          </w:rPr>
          <w:delText xml:space="preserve">the same number of </w:delText>
        </w:r>
      </w:del>
      <w:del w:id="41" w:author="Li, Jianying (NIH/NIEHS) [C]" w:date="2021-09-21T17:48:00Z">
        <w:r w:rsidRPr="00E41667" w:rsidDel="00C65689">
          <w:rPr>
            <w:rFonts w:ascii="Times New Roman" w:hAnsi="Times New Roman" w:cs="Times New Roman"/>
            <w:sz w:val="24"/>
            <w:szCs w:val="24"/>
          </w:rPr>
          <w:delText>irrelevant</w:delText>
        </w:r>
      </w:del>
      <w:del w:id="42" w:author="Li, Jianying (NIH/NIEHS) [C]" w:date="2021-09-29T14:36:00Z">
        <w:r w:rsidRPr="00E41667" w:rsidDel="002E4396">
          <w:rPr>
            <w:rFonts w:ascii="Times New Roman" w:hAnsi="Times New Roman" w:cs="Times New Roman"/>
            <w:sz w:val="24"/>
            <w:szCs w:val="24"/>
          </w:rPr>
          <w:delText xml:space="preserve"> </w:delText>
        </w:r>
      </w:del>
      <w:del w:id="43" w:author="Li, Jianying (NIH/NIEHS) [C]" w:date="2021-09-21T17:49:00Z">
        <w:r w:rsidRPr="00E41667" w:rsidDel="00C65689">
          <w:rPr>
            <w:rFonts w:ascii="Times New Roman" w:hAnsi="Times New Roman" w:cs="Times New Roman"/>
            <w:sz w:val="24"/>
            <w:szCs w:val="24"/>
          </w:rPr>
          <w:delText xml:space="preserve">genes </w:delText>
        </w:r>
        <w:r w:rsidDel="00C65689">
          <w:rPr>
            <w:rFonts w:ascii="Times New Roman" w:hAnsi="Times New Roman" w:cs="Times New Roman"/>
            <w:sz w:val="24"/>
            <w:szCs w:val="24"/>
          </w:rPr>
          <w:delText>are</w:delText>
        </w:r>
        <w:r w:rsidRPr="00E41667" w:rsidDel="00C65689">
          <w:rPr>
            <w:rFonts w:ascii="Times New Roman" w:hAnsi="Times New Roman" w:cs="Times New Roman"/>
            <w:sz w:val="24"/>
            <w:szCs w:val="24"/>
          </w:rPr>
          <w:delText xml:space="preserve"> tested in the SEM model.</w:delText>
        </w:r>
      </w:del>
      <w:del w:id="44" w:author="Li, Jianying (NIH/NIEHS) [C]" w:date="2021-09-29T14:36:00Z">
        <w:r w:rsidRPr="00E41667" w:rsidDel="002E4396">
          <w:rPr>
            <w:rFonts w:ascii="Times New Roman" w:hAnsi="Times New Roman" w:cs="Times New Roman"/>
            <w:sz w:val="24"/>
            <w:szCs w:val="24"/>
          </w:rPr>
          <w:delText xml:space="preserve"> The simulation can be repeated for</w:delText>
        </w:r>
        <w:r w:rsidDel="002E4396">
          <w:rPr>
            <w:rFonts w:ascii="Times New Roman" w:hAnsi="Times New Roman" w:cs="Times New Roman"/>
            <w:sz w:val="24"/>
            <w:szCs w:val="24"/>
          </w:rPr>
          <w:delText xml:space="preserve"> a large</w:delText>
        </w:r>
        <w:r w:rsidRPr="00E41667" w:rsidDel="002E4396">
          <w:rPr>
            <w:rFonts w:ascii="Times New Roman" w:hAnsi="Times New Roman" w:cs="Times New Roman"/>
            <w:sz w:val="24"/>
            <w:szCs w:val="24"/>
          </w:rPr>
          <w:delText xml:space="preserve"> “number of bootstraps” to </w:delText>
        </w:r>
        <w:r w:rsidDel="002E4396">
          <w:rPr>
            <w:rFonts w:ascii="Times New Roman" w:hAnsi="Times New Roman" w:cs="Times New Roman"/>
            <w:sz w:val="24"/>
            <w:szCs w:val="24"/>
          </w:rPr>
          <w:delText>generate a</w:delText>
        </w:r>
        <w:r w:rsidRPr="00E41667" w:rsidDel="002E4396">
          <w:rPr>
            <w:rFonts w:ascii="Times New Roman" w:hAnsi="Times New Roman" w:cs="Times New Roman"/>
            <w:sz w:val="24"/>
            <w:szCs w:val="24"/>
          </w:rPr>
          <w:delText xml:space="preserve"> non-parametric distribution for statistics </w:delText>
        </w:r>
        <w:r w:rsidDel="002E4396">
          <w:rPr>
            <w:rFonts w:ascii="Times New Roman" w:hAnsi="Times New Roman" w:cs="Times New Roman"/>
            <w:sz w:val="24"/>
            <w:szCs w:val="24"/>
          </w:rPr>
          <w:delText>inference</w:delText>
        </w:r>
        <w:r w:rsidRPr="00E41667" w:rsidDel="002E4396">
          <w:rPr>
            <w:rFonts w:ascii="Times New Roman" w:hAnsi="Times New Roman" w:cs="Times New Roman"/>
            <w:sz w:val="24"/>
            <w:szCs w:val="24"/>
          </w:rPr>
          <w:delText xml:space="preserve">.  </w:delText>
        </w:r>
      </w:del>
    </w:p>
    <w:p w14:paraId="1D831EDE" w14:textId="4A43F2CE" w:rsidR="00645E64" w:rsidRPr="00E41667" w:rsidRDefault="00645E64" w:rsidP="00EE2E6B">
      <w:pPr>
        <w:spacing w:line="480" w:lineRule="auto"/>
        <w:rPr>
          <w:rFonts w:ascii="Times New Roman" w:hAnsi="Times New Roman" w:cs="Times New Roman"/>
          <w:sz w:val="24"/>
          <w:szCs w:val="24"/>
        </w:rPr>
      </w:pPr>
    </w:p>
    <w:p w14:paraId="2BC69F9B" w14:textId="49408CF7" w:rsidR="00645E64" w:rsidRPr="00E41667" w:rsidDel="002E4396" w:rsidRDefault="0020641D">
      <w:pPr>
        <w:spacing w:line="480" w:lineRule="auto"/>
        <w:rPr>
          <w:del w:id="45" w:author="Li, Jianying (NIH/NIEHS) [C]" w:date="2021-09-29T14:36:00Z"/>
          <w:rFonts w:ascii="Times New Roman" w:hAnsi="Times New Roman" w:cs="Times New Roman"/>
          <w:sz w:val="24"/>
          <w:szCs w:val="24"/>
        </w:rPr>
      </w:pPr>
      <w:del w:id="46" w:author="Li, Jianying (NIH/NIEHS) [C]" w:date="2021-09-29T14:36:00Z">
        <w:r w:rsidRPr="00E41667" w:rsidDel="002E4396">
          <w:rPr>
            <w:rFonts w:ascii="Times New Roman" w:hAnsi="Times New Roman" w:cs="Times New Roman"/>
            <w:noProof/>
            <w:sz w:val="24"/>
            <w:szCs w:val="24"/>
          </w:rPr>
          <w:drawing>
            <wp:inline distT="0" distB="0" distL="0" distR="0" wp14:anchorId="75B0C91D" wp14:editId="2424970C">
              <wp:extent cx="4196080" cy="50904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3848" cy="5099921"/>
                      </a:xfrm>
                      <a:prstGeom prst="rect">
                        <a:avLst/>
                      </a:prstGeom>
                      <a:noFill/>
                    </pic:spPr>
                  </pic:pic>
                </a:graphicData>
              </a:graphic>
            </wp:inline>
          </w:drawing>
        </w:r>
      </w:del>
    </w:p>
    <w:p w14:paraId="318BDA79" w14:textId="1D5AC41F" w:rsidR="00DF4D5D" w:rsidRDefault="0020641D">
      <w:pPr>
        <w:spacing w:line="480" w:lineRule="auto"/>
        <w:rPr>
          <w:rFonts w:ascii="Times New Roman" w:hAnsi="Times New Roman" w:cs="Times New Roman"/>
          <w:sz w:val="24"/>
          <w:szCs w:val="24"/>
        </w:rPr>
        <w:pPrChange w:id="47" w:author="Li, Jianying (NIH/NIEHS) [C]" w:date="2021-09-29T14:36:00Z">
          <w:pPr>
            <w:spacing w:after="0" w:line="480" w:lineRule="auto"/>
          </w:pPr>
        </w:pPrChange>
      </w:pPr>
      <w:del w:id="48"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w:delText>
        </w:r>
        <w:r w:rsidR="004613FB" w:rsidRPr="00E41667" w:rsidDel="002E4396">
          <w:rPr>
            <w:rFonts w:ascii="Times New Roman" w:hAnsi="Times New Roman" w:cs="Times New Roman"/>
            <w:b/>
            <w:bCs/>
            <w:sz w:val="24"/>
            <w:szCs w:val="24"/>
          </w:rPr>
          <w:delText xml:space="preserve">Figure </w:delText>
        </w:r>
        <w:r w:rsidR="00D72599" w:rsidDel="002E4396">
          <w:rPr>
            <w:rFonts w:ascii="Times New Roman" w:hAnsi="Times New Roman" w:cs="Times New Roman"/>
            <w:b/>
            <w:bCs/>
            <w:sz w:val="24"/>
            <w:szCs w:val="24"/>
          </w:rPr>
          <w:delText>2</w:delText>
        </w:r>
        <w:r w:rsidR="004613FB" w:rsidRPr="00E41667" w:rsidDel="002E4396">
          <w:rPr>
            <w:rFonts w:ascii="Times New Roman" w:hAnsi="Times New Roman" w:cs="Times New Roman"/>
            <w:sz w:val="24"/>
            <w:szCs w:val="24"/>
          </w:rPr>
          <w:delText xml:space="preserve">. </w:delText>
        </w:r>
        <w:r w:rsidR="00CE376D" w:rsidDel="002E4396">
          <w:rPr>
            <w:rFonts w:ascii="Times New Roman" w:hAnsi="Times New Roman" w:cs="Times New Roman"/>
            <w:sz w:val="24"/>
            <w:szCs w:val="24"/>
          </w:rPr>
          <w:delText>M</w:delText>
        </w:r>
        <w:r w:rsidR="00CE376D" w:rsidRPr="00E41667" w:rsidDel="002E4396">
          <w:rPr>
            <w:rFonts w:ascii="Times New Roman" w:hAnsi="Times New Roman" w:cs="Times New Roman"/>
            <w:sz w:val="24"/>
            <w:szCs w:val="24"/>
          </w:rPr>
          <w:delText xml:space="preserve">odel </w:delText>
        </w:r>
        <w:r w:rsidR="004613FB" w:rsidRPr="00E41667" w:rsidDel="002E4396">
          <w:rPr>
            <w:rFonts w:ascii="Times New Roman" w:hAnsi="Times New Roman" w:cs="Times New Roman"/>
            <w:sz w:val="24"/>
            <w:szCs w:val="24"/>
          </w:rPr>
          <w:delText>fit statistics</w:delText>
        </w:r>
        <w:r w:rsidR="009E1508" w:rsidRPr="00E41667" w:rsidDel="002E4396">
          <w:rPr>
            <w:rFonts w:ascii="Times New Roman" w:hAnsi="Times New Roman" w:cs="Times New Roman"/>
            <w:sz w:val="24"/>
            <w:szCs w:val="24"/>
          </w:rPr>
          <w:delText xml:space="preserve"> for joint regulation of the SOX17 gene expression levels by GATA2 </w:delText>
        </w:r>
        <w:r w:rsidR="00FA1F73" w:rsidRPr="00E41667" w:rsidDel="002E4396">
          <w:rPr>
            <w:rFonts w:ascii="Times New Roman" w:hAnsi="Times New Roman" w:cs="Times New Roman"/>
            <w:sz w:val="24"/>
            <w:szCs w:val="24"/>
          </w:rPr>
          <w:delText>and PGR activities</w:delText>
        </w:r>
        <w:r w:rsidR="00ED4BA8" w:rsidRPr="00E41667" w:rsidDel="002E4396">
          <w:rPr>
            <w:rFonts w:ascii="Times New Roman" w:hAnsi="Times New Roman" w:cs="Times New Roman"/>
            <w:sz w:val="24"/>
            <w:szCs w:val="24"/>
          </w:rPr>
          <w:delText xml:space="preserve"> in the </w:delText>
        </w:r>
        <w:r w:rsidR="00CE376D" w:rsidDel="002E4396">
          <w:rPr>
            <w:rFonts w:ascii="Times New Roman" w:hAnsi="Times New Roman" w:cs="Times New Roman"/>
            <w:sz w:val="24"/>
            <w:szCs w:val="24"/>
          </w:rPr>
          <w:delText>GEO accession</w:delText>
        </w:r>
        <w:r w:rsidR="0095383C" w:rsidRPr="00E41667" w:rsidDel="002E4396">
          <w:rPr>
            <w:rFonts w:ascii="Times New Roman" w:hAnsi="Times New Roman" w:cs="Times New Roman"/>
            <w:sz w:val="24"/>
            <w:szCs w:val="24"/>
          </w:rPr>
          <w:delText>: GSE58144 dataset</w:delText>
        </w:r>
        <w:r w:rsidR="00FA1F73" w:rsidRPr="00E41667" w:rsidDel="002E4396">
          <w:rPr>
            <w:rFonts w:ascii="Times New Roman" w:hAnsi="Times New Roman" w:cs="Times New Roman"/>
            <w:sz w:val="24"/>
            <w:szCs w:val="24"/>
          </w:rPr>
          <w:delText xml:space="preserve"> </w:delText>
        </w:r>
        <w:r w:rsidR="00D8396C" w:rsidRPr="00E41667" w:rsidDel="002E4396">
          <w:rPr>
            <w:rFonts w:ascii="Times New Roman" w:hAnsi="Times New Roman" w:cs="Times New Roman"/>
            <w:sz w:val="24"/>
            <w:szCs w:val="24"/>
          </w:rPr>
          <w:delText>using SEM</w:delText>
        </w:r>
        <w:r w:rsidR="004613FB"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GATA2 direct</w:delText>
        </w:r>
        <w:r w:rsidR="00EC531D" w:rsidRPr="00E41667" w:rsidDel="002E4396">
          <w:rPr>
            <w:rFonts w:ascii="Times New Roman" w:hAnsi="Times New Roman" w:cs="Times New Roman"/>
            <w:sz w:val="24"/>
            <w:szCs w:val="24"/>
          </w:rPr>
          <w:delText>” depicts</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 xml:space="preserve">GATA2 activities that </w:delText>
        </w:r>
        <w:r w:rsidR="0048005E" w:rsidRPr="00E41667" w:rsidDel="002E4396">
          <w:rPr>
            <w:rFonts w:ascii="Times New Roman" w:hAnsi="Times New Roman" w:cs="Times New Roman"/>
            <w:sz w:val="24"/>
            <w:szCs w:val="24"/>
          </w:rPr>
          <w:delText xml:space="preserve">were derived from the </w:delText>
        </w:r>
        <w:r w:rsidR="00D8396C" w:rsidRPr="00E41667" w:rsidDel="002E4396">
          <w:rPr>
            <w:rFonts w:ascii="Times New Roman" w:hAnsi="Times New Roman" w:cs="Times New Roman"/>
            <w:sz w:val="24"/>
            <w:szCs w:val="24"/>
          </w:rPr>
          <w:delText>GATA2 direct downstream targets.</w:delText>
        </w:r>
      </w:del>
    </w:p>
    <w:p w14:paraId="09391E61" w14:textId="77777777" w:rsidR="00DF4D5D" w:rsidRDefault="00DF4D5D">
      <w:pPr>
        <w:rPr>
          <w:rFonts w:ascii="Times New Roman" w:hAnsi="Times New Roman" w:cs="Times New Roman"/>
          <w:sz w:val="24"/>
          <w:szCs w:val="24"/>
        </w:rPr>
      </w:pPr>
      <w:r>
        <w:rPr>
          <w:rFonts w:ascii="Times New Roman" w:hAnsi="Times New Roman" w:cs="Times New Roman"/>
          <w:sz w:val="24"/>
          <w:szCs w:val="24"/>
        </w:rPr>
        <w:br w:type="page"/>
      </w:r>
    </w:p>
    <w:p w14:paraId="387EF003" w14:textId="77777777" w:rsidR="00D91FC3" w:rsidRPr="00E41667" w:rsidRDefault="00D91FC3" w:rsidP="00EE2E6B">
      <w:pPr>
        <w:spacing w:after="0" w:line="480" w:lineRule="auto"/>
        <w:rPr>
          <w:rFonts w:ascii="Times New Roman" w:hAnsi="Times New Roman" w:cs="Times New Roman"/>
          <w:sz w:val="24"/>
          <w:szCs w:val="24"/>
        </w:rPr>
      </w:pPr>
    </w:p>
    <w:p w14:paraId="204A1E63" w14:textId="3318EA3B" w:rsidR="00A024EE" w:rsidRPr="00B01F76" w:rsidRDefault="00A36C67" w:rsidP="00B01F76">
      <w:pPr>
        <w:pStyle w:val="Heading1"/>
        <w:rPr>
          <w:rFonts w:cs="Times New Roman"/>
        </w:rPr>
      </w:pPr>
      <w:r w:rsidRPr="00B01F76">
        <w:rPr>
          <w:rFonts w:cs="Times New Roman"/>
        </w:rPr>
        <w:t>Supplemental Methods</w:t>
      </w:r>
    </w:p>
    <w:p w14:paraId="48B09E4A" w14:textId="31838AF3" w:rsidR="009B706E" w:rsidRPr="009B706E" w:rsidRDefault="009B706E" w:rsidP="00B01F76">
      <w:pPr>
        <w:pStyle w:val="Heading2"/>
        <w:rPr>
          <w:ins w:id="49" w:author="Li, Jianying (NIH/NIEHS) [C]" w:date="2021-09-29T14:45:00Z"/>
          <w:rFonts w:cs="Times New Roman"/>
          <w:szCs w:val="24"/>
        </w:rPr>
      </w:pPr>
      <w:ins w:id="50" w:author="Li, Jianying (NIH/NIEHS) [C]" w:date="2021-09-29T14:45:00Z">
        <w:r w:rsidRPr="009B706E">
          <w:rPr>
            <w:rFonts w:cs="Times New Roman"/>
            <w:szCs w:val="24"/>
          </w:rPr>
          <w:t xml:space="preserve">Two-class </w:t>
        </w:r>
      </w:ins>
      <w:ins w:id="51" w:author="Li, Jianying (NIH/NIEHS) [C]" w:date="2021-09-29T16:58:00Z">
        <w:r w:rsidR="00190684">
          <w:rPr>
            <w:rFonts w:cs="Times New Roman"/>
            <w:szCs w:val="24"/>
          </w:rPr>
          <w:t xml:space="preserve">bootstrap </w:t>
        </w:r>
      </w:ins>
      <w:ins w:id="52" w:author="Li, Jianying (NIH/NIEHS) [C]" w:date="2021-09-29T14:45:00Z">
        <w:r w:rsidRPr="009B706E">
          <w:rPr>
            <w:rFonts w:cs="Times New Roman"/>
            <w:szCs w:val="24"/>
          </w:rPr>
          <w:t>simulation</w:t>
        </w:r>
      </w:ins>
      <w:ins w:id="53" w:author="Li, Jianying (NIH/NIEHS) [C]" w:date="2021-09-29T16:58:00Z">
        <w:r w:rsidR="00190684">
          <w:rPr>
            <w:rFonts w:cs="Times New Roman"/>
            <w:szCs w:val="24"/>
          </w:rPr>
          <w:t xml:space="preserve"> </w:t>
        </w:r>
      </w:ins>
    </w:p>
    <w:p w14:paraId="5321846E" w14:textId="2AAE07BF" w:rsidR="009B706E" w:rsidRPr="009B706E" w:rsidRDefault="009B706E">
      <w:pPr>
        <w:spacing w:line="480" w:lineRule="auto"/>
        <w:rPr>
          <w:ins w:id="54" w:author="Li, Jianying (NIH/NIEHS) [C]" w:date="2021-09-29T14:45:00Z"/>
          <w:rFonts w:ascii="Times New Roman" w:hAnsi="Times New Roman" w:cs="Times New Roman"/>
          <w:color w:val="00166C"/>
          <w:sz w:val="24"/>
          <w:szCs w:val="24"/>
          <w:rPrChange w:id="55" w:author="Li, Jianying (NIH/NIEHS) [C]" w:date="2021-09-29T14:45:00Z">
            <w:rPr>
              <w:ins w:id="56" w:author="Li, Jianying (NIH/NIEHS) [C]" w:date="2021-09-29T14:45:00Z"/>
              <w:color w:val="00166C"/>
            </w:rPr>
          </w:rPrChange>
        </w:rPr>
        <w:pPrChange w:id="57" w:author="Li, Jianying (NIH/NIEHS) [C]" w:date="2021-09-29T14:46:00Z">
          <w:pPr/>
        </w:pPrChange>
      </w:pPr>
      <w:ins w:id="58" w:author="Li, Jianying (NIH/NIEHS) [C]" w:date="2021-09-29T14:45:00Z">
        <w:r w:rsidRPr="009B706E">
          <w:rPr>
            <w:rFonts w:ascii="Times New Roman" w:hAnsi="Times New Roman" w:cs="Times New Roman"/>
            <w:color w:val="00166C"/>
            <w:sz w:val="24"/>
            <w:szCs w:val="24"/>
            <w:rPrChange w:id="59" w:author="Li, Jianying (NIH/NIEHS) [C]" w:date="2021-09-29T14:45:00Z">
              <w:rPr>
                <w:color w:val="00166C"/>
              </w:rPr>
            </w:rPrChange>
          </w:rPr>
          <w:t xml:space="preserve">The primary </w:t>
        </w:r>
      </w:ins>
      <w:ins w:id="60" w:author="Li, Jianying (NIH/NIEHS) [C]" w:date="2021-09-29T20:22:00Z">
        <w:r w:rsidR="00F61E3C">
          <w:rPr>
            <w:rFonts w:ascii="Times New Roman" w:hAnsi="Times New Roman" w:cs="Times New Roman"/>
            <w:color w:val="00166C"/>
            <w:sz w:val="24"/>
            <w:szCs w:val="24"/>
          </w:rPr>
          <w:t>objective</w:t>
        </w:r>
      </w:ins>
      <w:ins w:id="61" w:author="Li, Jianying (NIH/NIEHS) [C]" w:date="2021-09-29T14:45:00Z">
        <w:r w:rsidRPr="009B706E">
          <w:rPr>
            <w:rFonts w:ascii="Times New Roman" w:hAnsi="Times New Roman" w:cs="Times New Roman"/>
            <w:color w:val="00166C"/>
            <w:sz w:val="24"/>
            <w:szCs w:val="24"/>
            <w:rPrChange w:id="62" w:author="Li, Jianying (NIH/NIEHS) [C]" w:date="2021-09-29T14:45:00Z">
              <w:rPr>
                <w:color w:val="00166C"/>
              </w:rPr>
            </w:rPrChange>
          </w:rPr>
          <w:t xml:space="preserve"> of </w:t>
        </w:r>
      </w:ins>
      <w:ins w:id="63" w:author="Li, Jianying (NIH/NIEHS) [C]" w:date="2021-09-29T20:22:00Z">
        <w:r w:rsidR="00F61E3C">
          <w:rPr>
            <w:rFonts w:ascii="Times New Roman" w:hAnsi="Times New Roman" w:cs="Times New Roman"/>
            <w:color w:val="00166C"/>
            <w:sz w:val="24"/>
            <w:szCs w:val="24"/>
          </w:rPr>
          <w:t>selecti</w:t>
        </w:r>
      </w:ins>
      <w:ins w:id="64" w:author="Li, Jianying (NIH/NIEHS) [C]" w:date="2021-09-29T20:23:00Z">
        <w:r w:rsidR="00F61E3C">
          <w:rPr>
            <w:rFonts w:ascii="Times New Roman" w:hAnsi="Times New Roman" w:cs="Times New Roman"/>
            <w:color w:val="00166C"/>
            <w:sz w:val="24"/>
            <w:szCs w:val="24"/>
          </w:rPr>
          <w:t>ng</w:t>
        </w:r>
      </w:ins>
      <w:ins w:id="65" w:author="Li, Jianying (NIH/NIEHS) [C]" w:date="2021-09-29T20:22:00Z">
        <w:r w:rsidR="00F61E3C">
          <w:rPr>
            <w:rFonts w:ascii="Times New Roman" w:hAnsi="Times New Roman" w:cs="Times New Roman"/>
            <w:color w:val="00166C"/>
            <w:sz w:val="24"/>
            <w:szCs w:val="24"/>
          </w:rPr>
          <w:t xml:space="preserve"> </w:t>
        </w:r>
      </w:ins>
      <w:ins w:id="66" w:author="Li, Jianying (NIH/NIEHS) [C]" w:date="2021-09-29T14:45:00Z">
        <w:r w:rsidRPr="009B706E">
          <w:rPr>
            <w:rFonts w:ascii="Times New Roman" w:hAnsi="Times New Roman" w:cs="Times New Roman"/>
            <w:color w:val="00166C"/>
            <w:sz w:val="24"/>
            <w:szCs w:val="24"/>
            <w:rPrChange w:id="67" w:author="Li, Jianying (NIH/NIEHS) [C]" w:date="2021-09-29T14:45:00Z">
              <w:rPr>
                <w:color w:val="00166C"/>
              </w:rPr>
            </w:rPrChange>
          </w:rPr>
          <w:t xml:space="preserve">SEM in our research and fundamental advantage of SEM is to allow researchers to derive the relationship between variables of interest when these variables are not directly measurable. In </w:t>
        </w:r>
      </w:ins>
      <w:ins w:id="68" w:author="Li, Jianying (NIH/NIEHS) [C]" w:date="2021-09-29T20:23:00Z">
        <w:r w:rsidR="00F61E3C">
          <w:rPr>
            <w:rFonts w:ascii="Times New Roman" w:hAnsi="Times New Roman" w:cs="Times New Roman"/>
            <w:color w:val="00166C"/>
            <w:sz w:val="24"/>
            <w:szCs w:val="24"/>
          </w:rPr>
          <w:t>the SEMIPs projec</w:t>
        </w:r>
      </w:ins>
      <w:ins w:id="69" w:author="Li, Jianying (NIH/NIEHS) [C]" w:date="2021-09-29T20:24:00Z">
        <w:r w:rsidR="00F61E3C">
          <w:rPr>
            <w:rFonts w:ascii="Times New Roman" w:hAnsi="Times New Roman" w:cs="Times New Roman"/>
            <w:color w:val="00166C"/>
            <w:sz w:val="24"/>
            <w:szCs w:val="24"/>
          </w:rPr>
          <w:t>t</w:t>
        </w:r>
      </w:ins>
      <w:ins w:id="70" w:author="Li, Jianying (NIH/NIEHS) [C]" w:date="2021-09-29T14:45:00Z">
        <w:r w:rsidRPr="009B706E">
          <w:rPr>
            <w:rFonts w:ascii="Times New Roman" w:hAnsi="Times New Roman" w:cs="Times New Roman"/>
            <w:color w:val="00166C"/>
            <w:sz w:val="24"/>
            <w:szCs w:val="24"/>
            <w:rPrChange w:id="71" w:author="Li, Jianying (NIH/NIEHS) [C]" w:date="2021-09-29T14:45:00Z">
              <w:rPr>
                <w:color w:val="00166C"/>
              </w:rPr>
            </w:rPrChange>
          </w:rPr>
          <w:t xml:space="preserve">, we tested the relationship via a three-node SEM model among three genomic regulators in a complex genomic system. Each of these factors can </w:t>
        </w:r>
      </w:ins>
      <w:ins w:id="72" w:author="Li, Jianying (NIH/NIEHS) [C]" w:date="2021-09-29T20:24:00Z">
        <w:r w:rsidR="00F61E3C">
          <w:rPr>
            <w:rFonts w:ascii="Times New Roman" w:hAnsi="Times New Roman" w:cs="Times New Roman"/>
            <w:color w:val="00166C"/>
            <w:sz w:val="24"/>
            <w:szCs w:val="24"/>
          </w:rPr>
          <w:t xml:space="preserve">either </w:t>
        </w:r>
      </w:ins>
      <w:ins w:id="73" w:author="Li, Jianying (NIH/NIEHS) [C]" w:date="2021-09-29T14:45:00Z">
        <w:r w:rsidRPr="009B706E">
          <w:rPr>
            <w:rFonts w:ascii="Times New Roman" w:hAnsi="Times New Roman" w:cs="Times New Roman"/>
            <w:color w:val="00166C"/>
            <w:sz w:val="24"/>
            <w:szCs w:val="24"/>
            <w:rPrChange w:id="74" w:author="Li, Jianying (NIH/NIEHS) [C]" w:date="2021-09-29T14:45:00Z">
              <w:rPr>
                <w:color w:val="00166C"/>
              </w:rPr>
            </w:rPrChange>
          </w:rPr>
          <w:t xml:space="preserve">be a regulator that regulates a group of downstream genes or a readout of impact from some upstream regulator. </w:t>
        </w:r>
      </w:ins>
      <w:ins w:id="75" w:author="Li, Jianying (NIH/NIEHS) [C]" w:date="2021-09-29T20:25:00Z">
        <w:r w:rsidR="00F61E3C">
          <w:rPr>
            <w:rFonts w:ascii="Times New Roman" w:hAnsi="Times New Roman" w:cs="Times New Roman"/>
            <w:color w:val="00166C"/>
            <w:sz w:val="24"/>
            <w:szCs w:val="24"/>
          </w:rPr>
          <w:t>T</w:t>
        </w:r>
      </w:ins>
      <w:ins w:id="76" w:author="Li, Jianying (NIH/NIEHS) [C]" w:date="2021-09-29T14:45:00Z">
        <w:r w:rsidRPr="009B706E">
          <w:rPr>
            <w:rFonts w:ascii="Times New Roman" w:hAnsi="Times New Roman" w:cs="Times New Roman"/>
            <w:color w:val="00166C"/>
            <w:sz w:val="24"/>
            <w:szCs w:val="24"/>
            <w:rPrChange w:id="77" w:author="Li, Jianying (NIH/NIEHS) [C]" w:date="2021-09-29T14:45:00Z">
              <w:rPr>
                <w:color w:val="00166C"/>
              </w:rPr>
            </w:rPrChange>
          </w:rPr>
          <w:t xml:space="preserve">he T-scores </w:t>
        </w:r>
      </w:ins>
      <w:ins w:id="78" w:author="Li, Jianying (NIH/NIEHS) [C]" w:date="2021-09-29T20:25:00Z">
        <w:r w:rsidR="00F61E3C">
          <w:rPr>
            <w:rFonts w:ascii="Times New Roman" w:hAnsi="Times New Roman" w:cs="Times New Roman"/>
            <w:color w:val="00166C"/>
            <w:sz w:val="24"/>
            <w:szCs w:val="24"/>
          </w:rPr>
          <w:t>is</w:t>
        </w:r>
      </w:ins>
      <w:ins w:id="79" w:author="Li, Jianying (NIH/NIEHS) [C]" w:date="2021-09-29T14:45:00Z">
        <w:r w:rsidRPr="009B706E">
          <w:rPr>
            <w:rFonts w:ascii="Times New Roman" w:hAnsi="Times New Roman" w:cs="Times New Roman"/>
            <w:color w:val="00166C"/>
            <w:sz w:val="24"/>
            <w:szCs w:val="24"/>
            <w:rPrChange w:id="80" w:author="Li, Jianying (NIH/NIEHS) [C]" w:date="2021-09-29T14:45:00Z">
              <w:rPr>
                <w:color w:val="00166C"/>
              </w:rPr>
            </w:rPrChange>
          </w:rPr>
          <w:t xml:space="preserve"> calculated based on the direction of these upstream/downstream signatures(genes), then used in the SEM modeling.</w:t>
        </w:r>
      </w:ins>
    </w:p>
    <w:p w14:paraId="2BD18F7C" w14:textId="027DAC9A" w:rsidR="00F61E3C" w:rsidRDefault="009B706E" w:rsidP="009B706E">
      <w:pPr>
        <w:spacing w:line="480" w:lineRule="auto"/>
        <w:rPr>
          <w:ins w:id="81" w:author="Li, Jianying (NIH/NIEHS) [C]" w:date="2021-09-29T20:27:00Z"/>
          <w:rFonts w:ascii="Times New Roman" w:hAnsi="Times New Roman" w:cs="Times New Roman"/>
          <w:color w:val="00166C"/>
          <w:sz w:val="24"/>
          <w:szCs w:val="24"/>
        </w:rPr>
      </w:pPr>
      <w:ins w:id="82" w:author="Li, Jianying (NIH/NIEHS) [C]" w:date="2021-09-29T14:45:00Z">
        <w:r w:rsidRPr="009B706E">
          <w:rPr>
            <w:rFonts w:ascii="Times New Roman" w:hAnsi="Times New Roman" w:cs="Times New Roman"/>
            <w:color w:val="00166C"/>
            <w:sz w:val="24"/>
            <w:szCs w:val="24"/>
            <w:rPrChange w:id="83" w:author="Li, Jianying (NIH/NIEHS) [C]" w:date="2021-09-29T14:45:00Z">
              <w:rPr>
                <w:color w:val="00166C"/>
              </w:rPr>
            </w:rPrChange>
          </w:rPr>
          <w:t>When we have a group of signatures (genes) obtained from an experiment (</w:t>
        </w:r>
        <w:commentRangeStart w:id="84"/>
        <w:r w:rsidRPr="009B706E">
          <w:rPr>
            <w:rFonts w:ascii="Times New Roman" w:hAnsi="Times New Roman" w:cs="Times New Roman"/>
            <w:color w:val="00166C"/>
            <w:sz w:val="24"/>
            <w:szCs w:val="24"/>
            <w:rPrChange w:id="85" w:author="Li, Jianying (NIH/NIEHS) [C]" w:date="2021-09-29T14:45:00Z">
              <w:rPr>
                <w:color w:val="00166C"/>
              </w:rPr>
            </w:rPrChange>
          </w:rPr>
          <w:t>i.e. a KEGG pathway analysis in our paper</w:t>
        </w:r>
      </w:ins>
      <w:commentRangeEnd w:id="84"/>
      <w:r w:rsidR="00480B4D">
        <w:rPr>
          <w:rStyle w:val="CommentReference"/>
        </w:rPr>
        <w:commentReference w:id="84"/>
      </w:r>
      <w:ins w:id="86" w:author="Li, Jianying (NIH/NIEHS) [C]" w:date="2021-09-29T14:45:00Z">
        <w:r w:rsidRPr="009B706E">
          <w:rPr>
            <w:rFonts w:ascii="Times New Roman" w:hAnsi="Times New Roman" w:cs="Times New Roman"/>
            <w:color w:val="00166C"/>
            <w:sz w:val="24"/>
            <w:szCs w:val="24"/>
            <w:rPrChange w:id="87" w:author="Li, Jianying (NIH/NIEHS) [C]" w:date="2021-09-29T14:45:00Z">
              <w:rPr>
                <w:color w:val="00166C"/>
              </w:rPr>
            </w:rPrChange>
          </w:rPr>
          <w:t xml:space="preserve">), we are interested in whether a regulator (upstream/downstream) is associated with a factor (i.e. GATA2 in our example) in our SEM model. We chose to eliminate these group of signatures (genes) from the GATA2-related signatures. To provide an unbiased assessment of such analysis, we implemented </w:t>
        </w:r>
      </w:ins>
      <w:ins w:id="88" w:author="Li, Jianying (NIH/NIEHS) [C]" w:date="2021-09-29T20:25:00Z">
        <w:r w:rsidR="00F61E3C">
          <w:rPr>
            <w:rFonts w:ascii="Times New Roman" w:hAnsi="Times New Roman" w:cs="Times New Roman"/>
            <w:color w:val="00166C"/>
            <w:sz w:val="24"/>
            <w:szCs w:val="24"/>
          </w:rPr>
          <w:t>a two-class bootstrap simulation</w:t>
        </w:r>
      </w:ins>
      <w:ins w:id="89" w:author="Li, Jianying (NIH/NIEHS) [C]" w:date="2021-09-29T20:26:00Z">
        <w:r w:rsidR="00F61E3C">
          <w:rPr>
            <w:rFonts w:ascii="Times New Roman" w:hAnsi="Times New Roman" w:cs="Times New Roman"/>
            <w:color w:val="00166C"/>
            <w:sz w:val="24"/>
            <w:szCs w:val="24"/>
          </w:rPr>
          <w:t xml:space="preserve"> method </w:t>
        </w:r>
      </w:ins>
      <w:ins w:id="90" w:author="Li, Jianying (NIH/NIEHS) [C]" w:date="2021-09-29T14:45:00Z">
        <w:r w:rsidRPr="009B706E">
          <w:rPr>
            <w:rFonts w:ascii="Times New Roman" w:hAnsi="Times New Roman" w:cs="Times New Roman"/>
            <w:color w:val="00166C"/>
            <w:sz w:val="24"/>
            <w:szCs w:val="24"/>
            <w:rPrChange w:id="91" w:author="Li, Jianying (NIH/NIEHS) [C]" w:date="2021-09-29T14:45:00Z">
              <w:rPr>
                <w:color w:val="00166C"/>
              </w:rPr>
            </w:rPrChange>
          </w:rPr>
          <w:t xml:space="preserve">“ elimination </w:t>
        </w:r>
      </w:ins>
      <w:ins w:id="92" w:author="Li, Jianying (NIH/NIEHS) [C]" w:date="2021-09-29T20:26:00Z">
        <w:r w:rsidR="00F61E3C">
          <w:rPr>
            <w:rFonts w:ascii="Times New Roman" w:hAnsi="Times New Roman" w:cs="Times New Roman"/>
            <w:color w:val="00166C"/>
            <w:sz w:val="24"/>
            <w:szCs w:val="24"/>
          </w:rPr>
          <w:t>with replacement and e</w:t>
        </w:r>
      </w:ins>
      <w:ins w:id="93" w:author="Li, Jianying (NIH/NIEHS) [C]" w:date="2021-09-29T20:27:00Z">
        <w:r w:rsidR="00F61E3C">
          <w:rPr>
            <w:rFonts w:ascii="Times New Roman" w:hAnsi="Times New Roman" w:cs="Times New Roman"/>
            <w:color w:val="00166C"/>
            <w:sz w:val="24"/>
            <w:szCs w:val="24"/>
          </w:rPr>
          <w:t xml:space="preserve">limination </w:t>
        </w:r>
      </w:ins>
      <w:ins w:id="94" w:author="Li, Jianying (NIH/NIEHS) [C]" w:date="2021-09-29T14:45:00Z">
        <w:r w:rsidRPr="009B706E">
          <w:rPr>
            <w:rFonts w:ascii="Times New Roman" w:hAnsi="Times New Roman" w:cs="Times New Roman"/>
            <w:color w:val="00166C"/>
            <w:sz w:val="24"/>
            <w:szCs w:val="24"/>
            <w:rPrChange w:id="95" w:author="Li, Jianying (NIH/NIEHS) [C]" w:date="2021-09-29T14:45:00Z">
              <w:rPr>
                <w:color w:val="00166C"/>
              </w:rPr>
            </w:rPrChange>
          </w:rPr>
          <w:t>without replacement”</w:t>
        </w:r>
      </w:ins>
      <w:ins w:id="96" w:author="Li, Jianying (NIH/NIEHS) [C]" w:date="2021-09-29T20:33:00Z">
        <w:r w:rsidR="00B538C4">
          <w:rPr>
            <w:rFonts w:ascii="Times New Roman" w:hAnsi="Times New Roman" w:cs="Times New Roman"/>
            <w:color w:val="00166C"/>
            <w:sz w:val="24"/>
            <w:szCs w:val="24"/>
          </w:rPr>
          <w:t xml:space="preserve"> (Figure </w:t>
        </w:r>
        <w:r w:rsidR="006D21A2">
          <w:rPr>
            <w:rFonts w:ascii="Times New Roman" w:hAnsi="Times New Roman" w:cs="Times New Roman"/>
            <w:color w:val="00166C"/>
            <w:sz w:val="24"/>
            <w:szCs w:val="24"/>
          </w:rPr>
          <w:t>3)</w:t>
        </w:r>
      </w:ins>
      <w:ins w:id="97" w:author="Li, Jianying (NIH/NIEHS) [C]" w:date="2021-09-29T20:27:00Z">
        <w:r w:rsidR="00F61E3C">
          <w:rPr>
            <w:rFonts w:ascii="Times New Roman" w:hAnsi="Times New Roman" w:cs="Times New Roman"/>
            <w:color w:val="00166C"/>
            <w:sz w:val="24"/>
            <w:szCs w:val="24"/>
          </w:rPr>
          <w:t>.</w:t>
        </w:r>
      </w:ins>
    </w:p>
    <w:p w14:paraId="515276D5" w14:textId="2F118CCD" w:rsidR="009B706E" w:rsidRPr="009B706E" w:rsidRDefault="00F61E3C">
      <w:pPr>
        <w:spacing w:line="480" w:lineRule="auto"/>
        <w:rPr>
          <w:ins w:id="98" w:author="Li, Jianying (NIH/NIEHS) [C]" w:date="2021-09-29T14:45:00Z"/>
          <w:rFonts w:ascii="Times New Roman" w:hAnsi="Times New Roman" w:cs="Times New Roman"/>
          <w:color w:val="00166C"/>
          <w:sz w:val="24"/>
          <w:szCs w:val="24"/>
          <w:rPrChange w:id="99" w:author="Li, Jianying (NIH/NIEHS) [C]" w:date="2021-09-29T14:45:00Z">
            <w:rPr>
              <w:ins w:id="100" w:author="Li, Jianying (NIH/NIEHS) [C]" w:date="2021-09-29T14:45:00Z"/>
              <w:color w:val="00166C"/>
            </w:rPr>
          </w:rPrChange>
        </w:rPr>
        <w:pPrChange w:id="101" w:author="Li, Jianying (NIH/NIEHS) [C]" w:date="2021-09-29T14:46:00Z">
          <w:pPr/>
        </w:pPrChange>
      </w:pPr>
      <w:ins w:id="102" w:author="Li, Jianying (NIH/NIEHS) [C]" w:date="2021-09-29T20:27:00Z">
        <w:r>
          <w:rPr>
            <w:rFonts w:ascii="Times New Roman" w:hAnsi="Times New Roman" w:cs="Times New Roman"/>
            <w:color w:val="00166C"/>
            <w:sz w:val="24"/>
            <w:szCs w:val="24"/>
          </w:rPr>
          <w:t>In an elimination without replacement</w:t>
        </w:r>
      </w:ins>
      <w:ins w:id="103" w:author="Li, Jianying (NIH/NIEHS) [C]" w:date="2021-09-29T14:45:00Z">
        <w:r w:rsidR="009B706E" w:rsidRPr="009B706E">
          <w:rPr>
            <w:rFonts w:ascii="Times New Roman" w:hAnsi="Times New Roman" w:cs="Times New Roman"/>
            <w:color w:val="00166C"/>
            <w:sz w:val="24"/>
            <w:szCs w:val="24"/>
            <w:rPrChange w:id="104" w:author="Li, Jianying (NIH/NIEHS) [C]" w:date="2021-09-29T14:45:00Z">
              <w:rPr>
                <w:color w:val="00166C"/>
              </w:rPr>
            </w:rPrChange>
          </w:rPr>
          <w:t xml:space="preserve"> bootstrap analysis</w:t>
        </w:r>
      </w:ins>
      <w:ins w:id="105" w:author="Li, Jianying (NIH/NIEHS) [C]" w:date="2021-09-29T20:27:00Z">
        <w:r>
          <w:rPr>
            <w:rFonts w:ascii="Times New Roman" w:hAnsi="Times New Roman" w:cs="Times New Roman"/>
            <w:color w:val="00166C"/>
            <w:sz w:val="24"/>
            <w:szCs w:val="24"/>
          </w:rPr>
          <w:t xml:space="preserve">, it </w:t>
        </w:r>
      </w:ins>
      <w:ins w:id="106" w:author="Li, Jianying (NIH/NIEHS) [C]" w:date="2021-09-29T14:45:00Z">
        <w:r w:rsidR="009B706E" w:rsidRPr="009B706E">
          <w:rPr>
            <w:rFonts w:ascii="Times New Roman" w:hAnsi="Times New Roman" w:cs="Times New Roman"/>
            <w:color w:val="00166C"/>
            <w:sz w:val="24"/>
            <w:szCs w:val="24"/>
            <w:rPrChange w:id="107" w:author="Li, Jianying (NIH/NIEHS) [C]" w:date="2021-09-29T14:45:00Z">
              <w:rPr>
                <w:color w:val="00166C"/>
              </w:rPr>
            </w:rPrChange>
          </w:rPr>
          <w:t>randomly eliminated the same number of signatures from this originate GATA2-related signatures, the re-calculate the T-score and re-evaluate the SEM model</w:t>
        </w:r>
      </w:ins>
      <w:ins w:id="108" w:author="Li, Jianying (NIH/NIEHS) [C]" w:date="2021-09-29T20:28:00Z">
        <w:r>
          <w:rPr>
            <w:rFonts w:ascii="Times New Roman" w:hAnsi="Times New Roman" w:cs="Times New Roman"/>
            <w:color w:val="00166C"/>
            <w:sz w:val="24"/>
            <w:szCs w:val="24"/>
          </w:rPr>
          <w:t>. In the paper, w</w:t>
        </w:r>
      </w:ins>
      <w:ins w:id="109" w:author="Li, Jianying (NIH/NIEHS) [C]" w:date="2021-09-29T14:45:00Z">
        <w:r w:rsidR="009B706E" w:rsidRPr="009B706E">
          <w:rPr>
            <w:rFonts w:ascii="Times New Roman" w:hAnsi="Times New Roman" w:cs="Times New Roman"/>
            <w:color w:val="00166C"/>
            <w:sz w:val="24"/>
            <w:szCs w:val="24"/>
            <w:rPrChange w:id="110" w:author="Li, Jianying (NIH/NIEHS) [C]" w:date="2021-09-29T14:45:00Z">
              <w:rPr>
                <w:color w:val="00166C"/>
              </w:rPr>
            </w:rPrChange>
          </w:rPr>
          <w:t xml:space="preserve">e </w:t>
        </w:r>
      </w:ins>
      <w:ins w:id="111" w:author="Li, Jianying (NIH/NIEHS) [C]" w:date="2021-09-29T20:28:00Z">
        <w:r>
          <w:rPr>
            <w:rFonts w:ascii="Times New Roman" w:hAnsi="Times New Roman" w:cs="Times New Roman"/>
            <w:color w:val="00166C"/>
            <w:sz w:val="24"/>
            <w:szCs w:val="24"/>
          </w:rPr>
          <w:t>suggest a</w:t>
        </w:r>
      </w:ins>
      <w:ins w:id="112" w:author="Li, Jianying (NIH/NIEHS) [C]" w:date="2021-09-29T14:45:00Z">
        <w:r w:rsidR="009B706E" w:rsidRPr="009B706E">
          <w:rPr>
            <w:rFonts w:ascii="Times New Roman" w:hAnsi="Times New Roman" w:cs="Times New Roman"/>
            <w:color w:val="00166C"/>
            <w:sz w:val="24"/>
            <w:szCs w:val="24"/>
            <w:rPrChange w:id="113" w:author="Li, Jianying (NIH/NIEHS) [C]" w:date="2021-09-29T14:45:00Z">
              <w:rPr>
                <w:color w:val="00166C"/>
              </w:rPr>
            </w:rPrChange>
          </w:rPr>
          <w:t xml:space="preserve"> 1000 round of simulation to provide an empirical distribution </w:t>
        </w:r>
      </w:ins>
      <w:ins w:id="114" w:author="Li, Jianying (NIH/NIEHS) [C]" w:date="2021-09-29T20:28:00Z">
        <w:r>
          <w:rPr>
            <w:rFonts w:ascii="Times New Roman" w:hAnsi="Times New Roman" w:cs="Times New Roman"/>
            <w:color w:val="00166C"/>
            <w:sz w:val="24"/>
            <w:szCs w:val="24"/>
          </w:rPr>
          <w:t xml:space="preserve">for any non-parametric </w:t>
        </w:r>
      </w:ins>
      <w:ins w:id="115" w:author="Li, Jianying (NIH/NIEHS) [C]" w:date="2021-09-29T14:45:00Z">
        <w:r w:rsidR="009B706E" w:rsidRPr="009B706E">
          <w:rPr>
            <w:rFonts w:ascii="Times New Roman" w:hAnsi="Times New Roman" w:cs="Times New Roman"/>
            <w:color w:val="00166C"/>
            <w:sz w:val="24"/>
            <w:szCs w:val="24"/>
            <w:rPrChange w:id="116" w:author="Li, Jianying (NIH/NIEHS) [C]" w:date="2021-09-29T14:45:00Z">
              <w:rPr>
                <w:color w:val="00166C"/>
              </w:rPr>
            </w:rPrChange>
          </w:rPr>
          <w:t>statistics</w:t>
        </w:r>
      </w:ins>
      <w:ins w:id="117" w:author="Li, Jianying (NIH/NIEHS) [C]" w:date="2021-09-29T20:29:00Z">
        <w:r>
          <w:rPr>
            <w:rFonts w:ascii="Times New Roman" w:hAnsi="Times New Roman" w:cs="Times New Roman"/>
            <w:color w:val="00166C"/>
            <w:sz w:val="24"/>
            <w:szCs w:val="24"/>
          </w:rPr>
          <w:t xml:space="preserve"> test</w:t>
        </w:r>
      </w:ins>
      <w:ins w:id="118" w:author="Li, Jianying (NIH/NIEHS) [C]" w:date="2021-09-29T14:45:00Z">
        <w:r w:rsidR="009B706E" w:rsidRPr="009B706E">
          <w:rPr>
            <w:rFonts w:ascii="Times New Roman" w:hAnsi="Times New Roman" w:cs="Times New Roman"/>
            <w:color w:val="00166C"/>
            <w:sz w:val="24"/>
            <w:szCs w:val="24"/>
            <w:rPrChange w:id="119" w:author="Li, Jianying (NIH/NIEHS) [C]" w:date="2021-09-29T14:45:00Z">
              <w:rPr>
                <w:color w:val="00166C"/>
              </w:rPr>
            </w:rPrChange>
          </w:rPr>
          <w:t xml:space="preserve">. </w:t>
        </w:r>
      </w:ins>
    </w:p>
    <w:p w14:paraId="1E829C85" w14:textId="35CEDB49" w:rsidR="00F61E3C" w:rsidRPr="00B41617" w:rsidRDefault="00F61E3C" w:rsidP="00F61E3C">
      <w:pPr>
        <w:spacing w:line="480" w:lineRule="auto"/>
        <w:rPr>
          <w:ins w:id="120" w:author="Li, Jianying (NIH/NIEHS) [C]" w:date="2021-09-29T20:31:00Z"/>
          <w:rFonts w:ascii="Times New Roman" w:hAnsi="Times New Roman" w:cs="Times New Roman"/>
          <w:color w:val="00166C"/>
          <w:sz w:val="24"/>
          <w:szCs w:val="24"/>
        </w:rPr>
      </w:pPr>
      <w:ins w:id="121" w:author="Li, Jianying (NIH/NIEHS) [C]" w:date="2021-09-29T20:30:00Z">
        <w:r>
          <w:rPr>
            <w:rFonts w:ascii="Times New Roman" w:hAnsi="Times New Roman" w:cs="Times New Roman"/>
            <w:color w:val="00166C"/>
            <w:sz w:val="24"/>
            <w:szCs w:val="24"/>
          </w:rPr>
          <w:t>On the other hand,</w:t>
        </w:r>
      </w:ins>
      <w:ins w:id="122" w:author="Li, Jianying (NIH/NIEHS) [C]" w:date="2021-09-29T14:45:00Z">
        <w:r w:rsidR="009B706E" w:rsidRPr="009B706E">
          <w:rPr>
            <w:rFonts w:ascii="Times New Roman" w:hAnsi="Times New Roman" w:cs="Times New Roman"/>
            <w:color w:val="00166C"/>
            <w:sz w:val="24"/>
            <w:szCs w:val="24"/>
            <w:rPrChange w:id="123" w:author="Li, Jianying (NIH/NIEHS) [C]" w:date="2021-09-29T14:45:00Z">
              <w:rPr>
                <w:color w:val="00166C"/>
              </w:rPr>
            </w:rPrChange>
          </w:rPr>
          <w:t xml:space="preserve"> </w:t>
        </w:r>
      </w:ins>
      <w:ins w:id="124" w:author="Li, Jianying (NIH/NIEHS) [C]" w:date="2021-09-29T20:29:00Z">
        <w:r>
          <w:rPr>
            <w:rFonts w:ascii="Times New Roman" w:hAnsi="Times New Roman" w:cs="Times New Roman"/>
            <w:color w:val="00166C"/>
            <w:sz w:val="24"/>
            <w:szCs w:val="24"/>
          </w:rPr>
          <w:t xml:space="preserve">in the </w:t>
        </w:r>
      </w:ins>
      <w:ins w:id="125" w:author="Li, Jianying (NIH/NIEHS) [C]" w:date="2021-09-29T14:45:00Z">
        <w:r w:rsidR="009B706E" w:rsidRPr="009B706E">
          <w:rPr>
            <w:rFonts w:ascii="Times New Roman" w:hAnsi="Times New Roman" w:cs="Times New Roman"/>
            <w:color w:val="00166C"/>
            <w:sz w:val="24"/>
            <w:szCs w:val="24"/>
            <w:rPrChange w:id="126" w:author="Li, Jianying (NIH/NIEHS) [C]" w:date="2021-09-29T14:45:00Z">
              <w:rPr>
                <w:color w:val="00166C"/>
              </w:rPr>
            </w:rPrChange>
          </w:rPr>
          <w:t>an elimination with replacement bootstrap analysis</w:t>
        </w:r>
      </w:ins>
      <w:ins w:id="127" w:author="Li, Jianying (NIH/NIEHS) [C]" w:date="2021-09-29T20:30:00Z">
        <w:r>
          <w:rPr>
            <w:rFonts w:ascii="Times New Roman" w:hAnsi="Times New Roman" w:cs="Times New Roman"/>
            <w:color w:val="00166C"/>
            <w:sz w:val="24"/>
            <w:szCs w:val="24"/>
          </w:rPr>
          <w:t xml:space="preserve">, after </w:t>
        </w:r>
        <w:r w:rsidRPr="00B41617">
          <w:rPr>
            <w:rFonts w:ascii="Times New Roman" w:hAnsi="Times New Roman" w:cs="Times New Roman"/>
            <w:color w:val="00166C"/>
            <w:sz w:val="24"/>
            <w:szCs w:val="24"/>
          </w:rPr>
          <w:t>randomly eliminat</w:t>
        </w:r>
        <w:r>
          <w:rPr>
            <w:rFonts w:ascii="Times New Roman" w:hAnsi="Times New Roman" w:cs="Times New Roman"/>
            <w:color w:val="00166C"/>
            <w:sz w:val="24"/>
            <w:szCs w:val="24"/>
          </w:rPr>
          <w:t>ing</w:t>
        </w:r>
        <w:r w:rsidRPr="00B41617">
          <w:rPr>
            <w:rFonts w:ascii="Times New Roman" w:hAnsi="Times New Roman" w:cs="Times New Roman"/>
            <w:color w:val="00166C"/>
            <w:sz w:val="24"/>
            <w:szCs w:val="24"/>
          </w:rPr>
          <w:t xml:space="preserve"> the same number of signatures from this originate GATA2-related signatures</w:t>
        </w:r>
        <w:r>
          <w:rPr>
            <w:rFonts w:ascii="Times New Roman" w:hAnsi="Times New Roman" w:cs="Times New Roman"/>
            <w:color w:val="00166C"/>
            <w:sz w:val="24"/>
            <w:szCs w:val="24"/>
          </w:rPr>
          <w:t xml:space="preserve">, </w:t>
        </w:r>
      </w:ins>
      <w:ins w:id="128" w:author="Li, Jianying (NIH/NIEHS) [C]" w:date="2021-09-29T14:45:00Z">
        <w:r w:rsidR="009B706E" w:rsidRPr="009B706E">
          <w:rPr>
            <w:rFonts w:ascii="Times New Roman" w:hAnsi="Times New Roman" w:cs="Times New Roman"/>
            <w:color w:val="00166C"/>
            <w:sz w:val="24"/>
            <w:szCs w:val="24"/>
            <w:rPrChange w:id="129" w:author="Li, Jianying (NIH/NIEHS) [C]" w:date="2021-09-29T14:45:00Z">
              <w:rPr>
                <w:color w:val="00166C"/>
              </w:rPr>
            </w:rPrChange>
          </w:rPr>
          <w:t xml:space="preserve">we </w:t>
        </w:r>
        <w:r w:rsidR="009B706E" w:rsidRPr="009B706E">
          <w:rPr>
            <w:rFonts w:ascii="Times New Roman" w:hAnsi="Times New Roman" w:cs="Times New Roman"/>
            <w:color w:val="00166C"/>
            <w:sz w:val="24"/>
            <w:szCs w:val="24"/>
            <w:rPrChange w:id="130" w:author="Li, Jianying (NIH/NIEHS) [C]" w:date="2021-09-29T14:45:00Z">
              <w:rPr>
                <w:color w:val="00166C"/>
              </w:rPr>
            </w:rPrChange>
          </w:rPr>
          <w:lastRenderedPageBreak/>
          <w:t xml:space="preserve">will replace the same number of “irrelevant” signatures back to the “shrunken” list. Then, we will re-calculate the T-score and re-evaluate the SEM model, </w:t>
        </w:r>
      </w:ins>
      <w:ins w:id="131" w:author="Li, Jianying (NIH/NIEHS) [C]" w:date="2021-09-29T20:31:00Z">
        <w:r>
          <w:rPr>
            <w:rFonts w:ascii="Times New Roman" w:hAnsi="Times New Roman" w:cs="Times New Roman"/>
            <w:color w:val="00166C"/>
            <w:sz w:val="24"/>
            <w:szCs w:val="24"/>
          </w:rPr>
          <w:t>w</w:t>
        </w:r>
        <w:r w:rsidRPr="00B41617">
          <w:rPr>
            <w:rFonts w:ascii="Times New Roman" w:hAnsi="Times New Roman" w:cs="Times New Roman"/>
            <w:color w:val="00166C"/>
            <w:sz w:val="24"/>
            <w:szCs w:val="24"/>
          </w:rPr>
          <w:t xml:space="preserve">e </w:t>
        </w:r>
        <w:r>
          <w:rPr>
            <w:rFonts w:ascii="Times New Roman" w:hAnsi="Times New Roman" w:cs="Times New Roman"/>
            <w:color w:val="00166C"/>
            <w:sz w:val="24"/>
            <w:szCs w:val="24"/>
          </w:rPr>
          <w:t>also suggest a</w:t>
        </w:r>
        <w:r w:rsidRPr="00B41617">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Pr="00B41617">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Pr="00B41617">
          <w:rPr>
            <w:rFonts w:ascii="Times New Roman" w:hAnsi="Times New Roman" w:cs="Times New Roman"/>
            <w:color w:val="00166C"/>
            <w:sz w:val="24"/>
            <w:szCs w:val="24"/>
          </w:rPr>
          <w:t xml:space="preserve">. </w:t>
        </w:r>
      </w:ins>
    </w:p>
    <w:p w14:paraId="309F589D" w14:textId="30330694" w:rsidR="009B706E" w:rsidRPr="00757819" w:rsidRDefault="009B706E">
      <w:pPr>
        <w:spacing w:line="480" w:lineRule="auto"/>
        <w:rPr>
          <w:ins w:id="132" w:author="Li, Jianying (NIH/NIEHS) [C]" w:date="2021-09-29T14:44:00Z"/>
          <w:rFonts w:cs="Times New Roman"/>
          <w:color w:val="00166C"/>
          <w:szCs w:val="24"/>
          <w:rPrChange w:id="133" w:author="Li, Jianying (NIH/NIEHS) [C]" w:date="2021-09-29T20:33:00Z">
            <w:rPr>
              <w:ins w:id="134" w:author="Li, Jianying (NIH/NIEHS) [C]" w:date="2021-09-29T14:44:00Z"/>
            </w:rPr>
          </w:rPrChange>
        </w:rPr>
        <w:pPrChange w:id="135" w:author="Li, Jianying (NIH/NIEHS) [C]" w:date="2021-09-29T20:33:00Z">
          <w:pPr>
            <w:pStyle w:val="Heading2"/>
          </w:pPr>
        </w:pPrChange>
      </w:pPr>
      <w:ins w:id="136" w:author="Li, Jianying (NIH/NIEHS) [C]" w:date="2021-09-29T14:45:00Z">
        <w:r w:rsidRPr="009B706E">
          <w:rPr>
            <w:rFonts w:ascii="Times New Roman" w:hAnsi="Times New Roman" w:cs="Times New Roman"/>
            <w:color w:val="00166C"/>
            <w:sz w:val="24"/>
            <w:szCs w:val="24"/>
            <w:rPrChange w:id="137" w:author="Li, Jianying (NIH/NIEHS) [C]" w:date="2021-09-29T14:45:00Z">
              <w:rPr>
                <w:b w:val="0"/>
                <w:color w:val="00166C"/>
              </w:rPr>
            </w:rPrChange>
          </w:rPr>
          <w:t>The elimination without replacement simulation was used to test whether a regulator has any impact on our factor (i.e.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ins>
      <w:ins w:id="138" w:author="Li, Jianying (NIH/NIEHS) [C]" w:date="2021-09-29T20:32:00Z">
        <w:r w:rsidR="00F61E3C">
          <w:rPr>
            <w:rFonts w:ascii="Times New Roman" w:hAnsi="Times New Roman" w:cs="Times New Roman"/>
            <w:color w:val="00166C"/>
            <w:sz w:val="24"/>
            <w:szCs w:val="24"/>
          </w:rPr>
          <w:t xml:space="preserve"> the</w:t>
        </w:r>
      </w:ins>
      <w:ins w:id="139" w:author="Li, Jianying (NIH/NIEHS) [C]" w:date="2021-09-29T14:45:00Z">
        <w:r w:rsidRPr="009B706E">
          <w:rPr>
            <w:rFonts w:ascii="Times New Roman" w:hAnsi="Times New Roman" w:cs="Times New Roman"/>
            <w:color w:val="00166C"/>
            <w:sz w:val="24"/>
            <w:szCs w:val="24"/>
            <w:rPrChange w:id="140" w:author="Li, Jianying (NIH/NIEHS) [C]" w:date="2021-09-29T14:45:00Z">
              <w:rPr>
                <w:b w:val="0"/>
                <w:color w:val="00166C"/>
              </w:rPr>
            </w:rPrChange>
          </w:rPr>
          <w:t xml:space="preserve"> statistical testing.</w:t>
        </w:r>
      </w:ins>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9B706E" w:rsidRDefault="00B7046D" w:rsidP="0089644C">
      <w:pPr>
        <w:spacing w:beforeAutospacing="1" w:after="100" w:afterAutospacing="1" w:line="480" w:lineRule="auto"/>
        <w:rPr>
          <w:rFonts w:ascii="Times New Roman" w:eastAsia="Times New Roman" w:hAnsi="Times New Roman" w:cs="Times New Roman"/>
          <w:color w:val="000000"/>
          <w:sz w:val="24"/>
          <w:szCs w:val="24"/>
          <w:rPrChange w:id="141" w:author="Li, Jianying (NIH/NIEHS) [C]" w:date="2021-09-29T14:44:00Z">
            <w:rPr>
              <w:rFonts w:ascii="Times New Roman" w:hAnsi="Times New Roman" w:cs="Times New Roman"/>
              <w:sz w:val="24"/>
              <w:szCs w:val="24"/>
            </w:rPr>
          </w:rPrChange>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for the nearby genes. The obtained GATA2 ChIP-seq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The criteria used to selected GATA2 ChIP-seq targets was GATA2 binding at immediate promoter regions (+/-2kb of TSS).</w:t>
      </w:r>
    </w:p>
    <w:p w14:paraId="3D4ABB1F" w14:textId="432DA0BD" w:rsidR="00397BD9" w:rsidRPr="00E41667" w:rsidRDefault="00BC6CD7" w:rsidP="00B01F76">
      <w:pPr>
        <w:pStyle w:val="Heading2"/>
      </w:pPr>
      <w:r w:rsidRPr="00E41667">
        <w:lastRenderedPageBreak/>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45F7DA2B"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ins w:id="142" w:author="Li, Jianying (NIH/NIEHS) [C]" w:date="2021-09-29T14:37:00Z">
        <w:r w:rsidR="00564ED1">
          <w:rPr>
            <w:rFonts w:ascii="Times New Roman" w:hAnsi="Times New Roman" w:cs="Times New Roman"/>
            <w:color w:val="333333"/>
            <w:sz w:val="24"/>
            <w:szCs w:val="24"/>
            <w:shd w:val="clear" w:color="auto" w:fill="FFFFFF"/>
          </w:rPr>
          <w:t>1</w:t>
        </w:r>
      </w:ins>
      <w:del w:id="143" w:author="Li, Jianying (NIH/NIEHS) [C]" w:date="2021-09-29T14:37:00Z">
        <w:r w:rsidR="00FC009D" w:rsidDel="00564ED1">
          <w:rPr>
            <w:rFonts w:ascii="Times New Roman" w:hAnsi="Times New Roman" w:cs="Times New Roman"/>
            <w:color w:val="333333"/>
            <w:sz w:val="24"/>
            <w:szCs w:val="24"/>
            <w:shd w:val="clear" w:color="auto" w:fill="FFFFFF"/>
          </w:rPr>
          <w:delText>3</w:delText>
        </w:r>
      </w:del>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“app_installation_dir/dataSEM/”, i.e. /Users/li11/myGit/SEMIPs/dataSEM,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“app_installation_dir/dataSEM/sampleDAT.txt”.</w:t>
      </w:r>
    </w:p>
    <w:p w14:paraId="3765D8CE" w14:textId="4B1683AC"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ins w:id="144" w:author="Li, Jianying (NIH/NIEHS) [C]" w:date="2021-09-29T14:38:00Z">
        <w:r w:rsidR="00EA6353">
          <w:rPr>
            <w:rFonts w:ascii="Times New Roman" w:hAnsi="Times New Roman" w:cs="Times New Roman"/>
            <w:sz w:val="24"/>
            <w:szCs w:val="24"/>
          </w:rPr>
          <w:t>2</w:t>
        </w:r>
      </w:ins>
      <w:del w:id="145" w:author="Li, Jianying (NIH/NIEHS) [C]" w:date="2021-09-29T14:38:00Z">
        <w:r w:rsidR="00DF2C85" w:rsidRPr="00E41667" w:rsidDel="00EA6353">
          <w:rPr>
            <w:rFonts w:ascii="Times New Roman" w:hAnsi="Times New Roman" w:cs="Times New Roman"/>
            <w:sz w:val="24"/>
            <w:szCs w:val="24"/>
          </w:rPr>
          <w:delText>U</w:delText>
        </w:r>
      </w:del>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ins w:id="146" w:author="Li, Jianying (NIH/NIEHS) [C]" w:date="2021-09-29T14:36:00Z">
        <w:r w:rsidR="00564ED1">
          <w:rPr>
            <w:rFonts w:ascii="Times New Roman" w:hAnsi="Times New Roman" w:cs="Times New Roman"/>
            <w:sz w:val="24"/>
            <w:szCs w:val="24"/>
          </w:rPr>
          <w:t>2</w:t>
        </w:r>
      </w:ins>
      <w:del w:id="147" w:author="Li, Jianying (NIH/NIEHS) [C]" w:date="2021-09-29T14:36:00Z">
        <w:r w:rsidR="007F6A83" w:rsidDel="00564ED1">
          <w:rPr>
            <w:rFonts w:ascii="Times New Roman" w:hAnsi="Times New Roman" w:cs="Times New Roman"/>
            <w:sz w:val="24"/>
            <w:szCs w:val="24"/>
          </w:rPr>
          <w:delText>4</w:delText>
        </w:r>
      </w:del>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3E228F96"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48" w:author="Li, Jianying (NIH/NIEHS) [C]" w:date="2021-09-29T14:36:00Z">
        <w:r w:rsidR="002E4396">
          <w:rPr>
            <w:rFonts w:ascii="Times New Roman" w:hAnsi="Times New Roman" w:cs="Times New Roman"/>
            <w:b/>
            <w:bCs/>
            <w:sz w:val="24"/>
            <w:szCs w:val="24"/>
          </w:rPr>
          <w:t>1</w:t>
        </w:r>
      </w:ins>
      <w:del w:id="149" w:author="Li, Jianying (NIH/NIEHS) [C]" w:date="2021-09-29T14:36:00Z">
        <w:r w:rsidR="00BC0E06" w:rsidDel="002E4396">
          <w:rPr>
            <w:rFonts w:ascii="Times New Roman" w:hAnsi="Times New Roman" w:cs="Times New Roman"/>
            <w:b/>
            <w:bCs/>
            <w:sz w:val="24"/>
            <w:szCs w:val="24"/>
          </w:rPr>
          <w:delText>3</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1B474BA7" w:rsidR="008340E3" w:rsidRPr="00E41667" w:rsidRDefault="00870FA7" w:rsidP="00EE2E6B">
      <w:pPr>
        <w:spacing w:line="480" w:lineRule="auto"/>
        <w:rPr>
          <w:rFonts w:ascii="Times New Roman" w:hAnsi="Times New Roman" w:cs="Times New Roman"/>
          <w:sz w:val="24"/>
          <w:szCs w:val="24"/>
        </w:rPr>
      </w:pPr>
      <w:ins w:id="150" w:author="Li, Jianying (NIH/NIEHS) [C]" w:date="2021-09-29T20:40:00Z">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ins>
      <w:commentRangeStart w:id="151"/>
      <w:del w:id="152" w:author="Li, Jianying (NIH/NIEHS) [C]" w:date="2021-09-29T20:40:00Z">
        <w:r w:rsidR="008D3F86" w:rsidRPr="00E41667" w:rsidDel="00870FA7">
          <w:rPr>
            <w:rFonts w:ascii="Times New Roman" w:hAnsi="Times New Roman" w:cs="Times New Roman"/>
            <w:noProof/>
            <w:sz w:val="24"/>
            <w:szCs w:val="24"/>
          </w:rPr>
          <w:drawing>
            <wp:inline distT="0" distB="0" distL="0" distR="0" wp14:anchorId="6653EBD2" wp14:editId="1398DD33">
              <wp:extent cx="3522689" cy="4198624"/>
              <wp:effectExtent l="0" t="0" r="0" b="508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7127" cy="4215833"/>
                      </a:xfrm>
                      <a:prstGeom prst="rect">
                        <a:avLst/>
                      </a:prstGeom>
                    </pic:spPr>
                  </pic:pic>
                </a:graphicData>
              </a:graphic>
            </wp:inline>
          </w:drawing>
        </w:r>
      </w:del>
      <w:commentRangeEnd w:id="151"/>
      <w:r w:rsidR="002103B6">
        <w:rPr>
          <w:rStyle w:val="CommentReference"/>
        </w:rPr>
        <w:commentReference w:id="151"/>
      </w:r>
    </w:p>
    <w:p w14:paraId="690D3EEE" w14:textId="12CF4C2B"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53" w:author="Li, Jianying (NIH/NIEHS) [C]" w:date="2021-09-29T14:36:00Z">
        <w:r w:rsidR="002E4396">
          <w:rPr>
            <w:rFonts w:ascii="Times New Roman" w:hAnsi="Times New Roman" w:cs="Times New Roman"/>
            <w:b/>
            <w:bCs/>
            <w:sz w:val="24"/>
            <w:szCs w:val="24"/>
          </w:rPr>
          <w:t>2</w:t>
        </w:r>
      </w:ins>
      <w:del w:id="154" w:author="Li, Jianying (NIH/NIEHS) [C]" w:date="2021-09-29T14:36:00Z">
        <w:r w:rsidR="00BC0E06" w:rsidDel="002E4396">
          <w:rPr>
            <w:rFonts w:ascii="Times New Roman" w:hAnsi="Times New Roman" w:cs="Times New Roman"/>
            <w:b/>
            <w:bCs/>
            <w:sz w:val="24"/>
            <w:szCs w:val="24"/>
          </w:rPr>
          <w:delText>4</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ins w:id="155" w:author="Li, Jianying (NIH/NIEHS) [C]" w:date="2021-09-29T14:42:00Z">
        <w:r w:rsidR="00CF2525">
          <w:rPr>
            <w:rFonts w:ascii="Times New Roman" w:hAnsi="Times New Roman" w:cs="Times New Roman"/>
            <w:sz w:val="24"/>
            <w:szCs w:val="24"/>
          </w:rPr>
          <w:t>Results</w:t>
        </w:r>
      </w:ins>
      <w:del w:id="156" w:author="Li, Jianying (NIH/NIEHS) [C]" w:date="2021-09-29T14:42:00Z">
        <w:r w:rsidRPr="00E41667" w:rsidDel="00CF2525">
          <w:rPr>
            <w:rFonts w:ascii="Times New Roman" w:hAnsi="Times New Roman" w:cs="Times New Roman"/>
            <w:sz w:val="24"/>
            <w:szCs w:val="24"/>
          </w:rPr>
          <w:delText>Zip</w:delText>
        </w:r>
      </w:del>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157"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02A383FA"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157"/>
    </w:p>
    <w:sectPr w:rsidR="009F5C60" w:rsidRPr="001975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Li, Jianying (NIH/NIEHS) [C]" w:date="2021-09-21T17:45:00Z" w:initials="LJ([">
    <w:p w14:paraId="49597916" w14:textId="5A05EE37" w:rsidR="00D36306" w:rsidRDefault="00D36306">
      <w:pPr>
        <w:pStyle w:val="CommentText"/>
      </w:pPr>
      <w:r>
        <w:rPr>
          <w:rStyle w:val="CommentReference"/>
        </w:rPr>
        <w:annotationRef/>
      </w:r>
      <w:r>
        <w:t>Will be replaced with the updated figure</w:t>
      </w:r>
    </w:p>
  </w:comment>
  <w:comment w:id="84" w:author="Wu, Steve (NIH/NIEHS) [E]" w:date="2021-09-30T13:10:00Z" w:initials="WS([">
    <w:p w14:paraId="3000963C" w14:textId="425DE14A" w:rsidR="00480B4D" w:rsidRDefault="00480B4D">
      <w:pPr>
        <w:pStyle w:val="CommentText"/>
      </w:pPr>
      <w:r>
        <w:rPr>
          <w:rStyle w:val="CommentReference"/>
        </w:rPr>
        <w:annotationRef/>
      </w:r>
      <w:r>
        <w:t xml:space="preserve">Are we going to show the data and results? </w:t>
      </w:r>
    </w:p>
  </w:comment>
  <w:comment w:id="151" w:author="Li, Jianying (NIH/NIEHS) [C]" w:date="2021-09-29T14:43:00Z" w:initials="LJ([">
    <w:p w14:paraId="55F48813" w14:textId="015D396F" w:rsidR="002103B6" w:rsidRDefault="002103B6">
      <w:pPr>
        <w:pStyle w:val="CommentText"/>
      </w:pPr>
      <w:r>
        <w:rPr>
          <w:rStyle w:val="CommentReference"/>
        </w:rPr>
        <w:annotationRef/>
      </w:r>
      <w:r>
        <w:t>Need a new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597916" w15:done="0"/>
  <w15:commentEx w15:paraId="3000963C" w15:done="0"/>
  <w15:commentEx w15:paraId="55F488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498D5" w16cex:dateUtc="2021-09-21T21:45:00Z"/>
  <w16cex:commentExtensible w16cex:durableId="250035C3" w16cex:dateUtc="2021-09-30T17:10:00Z"/>
  <w16cex:commentExtensible w16cex:durableId="24FEF9F9" w16cex:dateUtc="2021-09-29T1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597916" w16cid:durableId="24F498D5"/>
  <w16cid:commentId w16cid:paraId="3000963C" w16cid:durableId="250035C3"/>
  <w16cid:commentId w16cid:paraId="55F48813" w16cid:durableId="24FEF9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Jianying (NIH/NIEHS) [C]">
    <w15:presenceInfo w15:providerId="AD" w15:userId="S::li11@nih.gov::8450fdad-4130-4612-811d-16b26a9be462"/>
  </w15:person>
  <w15:person w15:author="Wu, Steve (NIH/NIEHS) [E]">
    <w15:presenceInfo w15:providerId="AD" w15:userId="S::wus6@nih.gov::4b6a3165-4cf8-4daa-b149-c38ba7a25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EC7"/>
    <w:rsid w:val="0049797A"/>
    <w:rsid w:val="004A0D60"/>
    <w:rsid w:val="004A6CD0"/>
    <w:rsid w:val="004B0AEE"/>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41667"/>
    <w:rsid w:val="00E4382C"/>
    <w:rsid w:val="00E43CDC"/>
    <w:rsid w:val="00E441A6"/>
    <w:rsid w:val="00E50641"/>
    <w:rsid w:val="00E5173A"/>
    <w:rsid w:val="00E51F23"/>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microsoft.com/office/2018/08/relationships/commentsExtensible" Target="commentsExtensible.xml"/><Relationship Id="rId5" Type="http://schemas.openxmlformats.org/officeDocument/2006/relationships/hyperlink" Target="mailto:jianliang.li@nih.gov" TargetMode="External"/><Relationship Id="rId15" Type="http://schemas.openxmlformats.org/officeDocument/2006/relationships/image" Target="media/image5.png"/><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1337</Words>
  <Characters>7624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2</cp:revision>
  <cp:lastPrinted>2021-02-25T17:13:00Z</cp:lastPrinted>
  <dcterms:created xsi:type="dcterms:W3CDTF">2021-09-30T17:41:00Z</dcterms:created>
  <dcterms:modified xsi:type="dcterms:W3CDTF">2021-09-30T17:41:00Z</dcterms:modified>
</cp:coreProperties>
</file>